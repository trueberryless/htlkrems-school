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015" w:type="dxa"/>
        <w:tblInd w:w="-29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000" w:firstRow="0" w:lastRow="0" w:firstColumn="0" w:lastColumn="0" w:noHBand="0" w:noVBand="0"/>
      </w:tblPr>
      <w:tblGrid>
        <w:gridCol w:w="3138"/>
        <w:gridCol w:w="2180"/>
        <w:gridCol w:w="2090"/>
        <w:gridCol w:w="2607"/>
      </w:tblGrid>
      <w:tr w:rsidR="00FA6307" w:rsidRPr="003A1EDA" w14:paraId="0266B373" w14:textId="77777777" w:rsidTr="006B1564">
        <w:trPr>
          <w:trHeight w:val="671"/>
        </w:trPr>
        <w:tc>
          <w:tcPr>
            <w:tcW w:w="10015" w:type="dxa"/>
            <w:gridSpan w:val="4"/>
            <w:tcBorders>
              <w:bottom w:val="single" w:sz="12" w:space="0" w:color="auto"/>
            </w:tcBorders>
          </w:tcPr>
          <w:p w14:paraId="7500A7C6" w14:textId="77777777" w:rsidR="00FA6307" w:rsidRPr="003A1EDA" w:rsidRDefault="00801F0C" w:rsidP="00FA6307">
            <w:pPr>
              <w:spacing w:before="120" w:after="120"/>
              <w:jc w:val="center"/>
              <w:rPr>
                <w:rFonts w:ascii="Arial" w:hAnsi="Arial" w:cs="Arial"/>
                <w:b/>
                <w:noProof/>
                <w:sz w:val="48"/>
                <w:szCs w:val="48"/>
                <w:lang w:val="en-GB"/>
              </w:rPr>
            </w:pPr>
            <w:r w:rsidRPr="003A1EDA">
              <w:rPr>
                <w:rFonts w:ascii="Arial" w:hAnsi="Arial" w:cs="Arial"/>
                <w:b/>
                <w:noProof/>
                <w:sz w:val="48"/>
                <w:szCs w:val="48"/>
                <w:lang w:val="en-GB"/>
              </w:rPr>
              <w:t>Übungs</w:t>
            </w:r>
            <w:r w:rsidR="00FA6307" w:rsidRPr="003A1EDA">
              <w:rPr>
                <w:rFonts w:ascii="Arial" w:hAnsi="Arial" w:cs="Arial"/>
                <w:b/>
                <w:noProof/>
                <w:sz w:val="48"/>
                <w:szCs w:val="48"/>
                <w:lang w:val="en-GB"/>
              </w:rPr>
              <w:t>protokoll</w:t>
            </w:r>
          </w:p>
          <w:p w14:paraId="0E55889D" w14:textId="71C3E41B" w:rsidR="006B1564" w:rsidRPr="003A1EDA" w:rsidRDefault="000241FE" w:rsidP="00705918">
            <w:pPr>
              <w:spacing w:before="120" w:after="120"/>
              <w:jc w:val="center"/>
              <w:rPr>
                <w:rFonts w:ascii="Arial" w:hAnsi="Arial" w:cs="Arial"/>
                <w:b/>
                <w:noProof/>
                <w:sz w:val="28"/>
                <w:szCs w:val="28"/>
                <w:lang w:val="en-GB"/>
              </w:rPr>
            </w:pPr>
            <w:r w:rsidRPr="003A1EDA">
              <w:rPr>
                <w:rFonts w:ascii="Arial" w:hAnsi="Arial" w:cs="Arial"/>
                <w:b/>
                <w:noProof/>
                <w:sz w:val="28"/>
                <w:szCs w:val="28"/>
                <w:lang w:val="en-GB"/>
              </w:rPr>
              <w:t>SYTB – Betriebssysteme</w:t>
            </w:r>
          </w:p>
        </w:tc>
      </w:tr>
      <w:tr w:rsidR="00FA6307" w:rsidRPr="003A1EDA" w14:paraId="3AE59B66" w14:textId="77777777" w:rsidTr="00294DF8">
        <w:trPr>
          <w:trHeight w:val="893"/>
        </w:trPr>
        <w:tc>
          <w:tcPr>
            <w:tcW w:w="3138" w:type="dxa"/>
            <w:vMerge w:val="restart"/>
            <w:vAlign w:val="center"/>
          </w:tcPr>
          <w:p w14:paraId="38FEF009" w14:textId="2F0CA983" w:rsidR="00FA6307" w:rsidRPr="003A1EDA" w:rsidRDefault="00294DF8" w:rsidP="00294DF8">
            <w:pPr>
              <w:spacing w:after="0"/>
              <w:jc w:val="center"/>
              <w:rPr>
                <w:rFonts w:ascii="Arial" w:hAnsi="Arial" w:cs="Arial"/>
                <w:b/>
                <w:noProof/>
                <w:sz w:val="28"/>
                <w:szCs w:val="28"/>
                <w:lang w:val="en-GB"/>
              </w:rPr>
            </w:pPr>
            <w:r w:rsidRPr="003A1EDA">
              <w:rPr>
                <w:rFonts w:ascii="Arial" w:hAnsi="Arial" w:cs="Arial"/>
                <w:b/>
                <w:noProof/>
                <w:sz w:val="28"/>
                <w:szCs w:val="28"/>
                <w:lang w:val="en-GB" w:eastAsia="de-DE"/>
              </w:rPr>
              <w:drawing>
                <wp:inline distT="0" distB="0" distL="0" distR="0" wp14:anchorId="13CFC59C" wp14:editId="146C06D4">
                  <wp:extent cx="1739134" cy="669620"/>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93063" cy="690384"/>
                          </a:xfrm>
                          <a:prstGeom prst="rect">
                            <a:avLst/>
                          </a:prstGeom>
                        </pic:spPr>
                      </pic:pic>
                    </a:graphicData>
                  </a:graphic>
                </wp:inline>
              </w:drawing>
            </w:r>
          </w:p>
        </w:tc>
        <w:tc>
          <w:tcPr>
            <w:tcW w:w="2180" w:type="dxa"/>
          </w:tcPr>
          <w:p w14:paraId="274B5806" w14:textId="77777777" w:rsidR="00FA6307" w:rsidRPr="003A1EDA" w:rsidRDefault="00FA6307" w:rsidP="00FA6307">
            <w:pPr>
              <w:spacing w:before="120" w:after="0"/>
              <w:jc w:val="center"/>
              <w:rPr>
                <w:rFonts w:ascii="Arial" w:hAnsi="Arial" w:cs="Arial"/>
                <w:b/>
                <w:noProof/>
                <w:lang w:val="en-GB"/>
              </w:rPr>
            </w:pPr>
            <w:r w:rsidRPr="003A1EDA">
              <w:rPr>
                <w:rFonts w:ascii="Arial" w:hAnsi="Arial" w:cs="Arial"/>
                <w:b/>
                <w:noProof/>
                <w:lang w:val="en-GB"/>
              </w:rPr>
              <w:t>Übungsdatum:</w:t>
            </w:r>
          </w:p>
          <w:p w14:paraId="78B9C9F4" w14:textId="601C5BCA" w:rsidR="00937A7F" w:rsidRPr="003A1EDA" w:rsidRDefault="00655F2B" w:rsidP="00FA6307">
            <w:pPr>
              <w:spacing w:after="0"/>
              <w:jc w:val="center"/>
              <w:rPr>
                <w:rFonts w:ascii="Arial" w:hAnsi="Arial" w:cs="Arial"/>
                <w:noProof/>
                <w:lang w:val="en-GB"/>
              </w:rPr>
            </w:pPr>
            <w:r w:rsidRPr="003A1EDA">
              <w:rPr>
                <w:rFonts w:ascii="Arial" w:hAnsi="Arial" w:cs="Arial"/>
                <w:noProof/>
                <w:lang w:val="en-GB"/>
              </w:rPr>
              <w:t xml:space="preserve">KW </w:t>
            </w:r>
            <w:r w:rsidR="00D33167">
              <w:rPr>
                <w:rFonts w:ascii="Arial" w:hAnsi="Arial" w:cs="Arial"/>
                <w:noProof/>
                <w:lang w:val="en-GB"/>
              </w:rPr>
              <w:t>12</w:t>
            </w:r>
            <w:r w:rsidR="006254D8" w:rsidRPr="003A1EDA">
              <w:rPr>
                <w:rFonts w:ascii="Arial" w:hAnsi="Arial" w:cs="Arial"/>
                <w:noProof/>
                <w:lang w:val="en-GB"/>
              </w:rPr>
              <w:t>/2021</w:t>
            </w:r>
            <w:r w:rsidR="00937A7F" w:rsidRPr="003A1EDA">
              <w:rPr>
                <w:rFonts w:ascii="Arial" w:hAnsi="Arial" w:cs="Arial"/>
                <w:noProof/>
                <w:lang w:val="en-GB"/>
              </w:rPr>
              <w:t xml:space="preserve"> – </w:t>
            </w:r>
          </w:p>
          <w:p w14:paraId="107CA4FD" w14:textId="58D83BCD" w:rsidR="00FA6307" w:rsidRPr="003A1EDA" w:rsidRDefault="006254D8" w:rsidP="00FA6307">
            <w:pPr>
              <w:spacing w:after="0"/>
              <w:jc w:val="center"/>
              <w:rPr>
                <w:rFonts w:ascii="Arial" w:hAnsi="Arial" w:cs="Arial"/>
                <w:noProof/>
                <w:lang w:val="en-GB"/>
              </w:rPr>
            </w:pPr>
            <w:r w:rsidRPr="003A1EDA">
              <w:rPr>
                <w:rFonts w:ascii="Arial" w:hAnsi="Arial" w:cs="Arial"/>
                <w:noProof/>
                <w:lang w:val="en-GB"/>
              </w:rPr>
              <w:t xml:space="preserve">KW </w:t>
            </w:r>
            <w:r w:rsidR="00D33167">
              <w:rPr>
                <w:rFonts w:ascii="Arial" w:hAnsi="Arial" w:cs="Arial"/>
                <w:noProof/>
                <w:lang w:val="en-GB"/>
              </w:rPr>
              <w:t>20</w:t>
            </w:r>
            <w:r w:rsidR="00FC7B8E" w:rsidRPr="003A1EDA">
              <w:rPr>
                <w:rFonts w:ascii="Arial" w:hAnsi="Arial" w:cs="Arial"/>
                <w:noProof/>
                <w:lang w:val="en-GB"/>
              </w:rPr>
              <w:t>/</w:t>
            </w:r>
            <w:r w:rsidRPr="003A1EDA">
              <w:rPr>
                <w:rFonts w:ascii="Arial" w:hAnsi="Arial" w:cs="Arial"/>
                <w:noProof/>
                <w:lang w:val="en-GB"/>
              </w:rPr>
              <w:t>2021</w:t>
            </w:r>
          </w:p>
        </w:tc>
        <w:tc>
          <w:tcPr>
            <w:tcW w:w="2090" w:type="dxa"/>
            <w:shd w:val="clear" w:color="auto" w:fill="auto"/>
          </w:tcPr>
          <w:p w14:paraId="18D24A57" w14:textId="77777777" w:rsidR="00FA6307" w:rsidRPr="003A1EDA" w:rsidRDefault="00FA6307" w:rsidP="00FA6307">
            <w:pPr>
              <w:spacing w:before="120" w:after="0"/>
              <w:jc w:val="center"/>
              <w:rPr>
                <w:rFonts w:ascii="Arial" w:hAnsi="Arial" w:cs="Arial"/>
                <w:b/>
                <w:noProof/>
                <w:lang w:val="en-GB"/>
              </w:rPr>
            </w:pPr>
            <w:r w:rsidRPr="003A1EDA">
              <w:rPr>
                <w:rFonts w:ascii="Arial" w:hAnsi="Arial" w:cs="Arial"/>
                <w:b/>
                <w:noProof/>
                <w:lang w:val="en-GB"/>
              </w:rPr>
              <w:t>Klasse:</w:t>
            </w:r>
          </w:p>
          <w:p w14:paraId="567AA992" w14:textId="3C900265" w:rsidR="00FA6307" w:rsidRPr="003A1EDA" w:rsidRDefault="008937D6" w:rsidP="00FA6307">
            <w:pPr>
              <w:spacing w:after="0"/>
              <w:jc w:val="center"/>
              <w:rPr>
                <w:rFonts w:ascii="Arial" w:hAnsi="Arial" w:cs="Arial"/>
                <w:noProof/>
                <w:lang w:val="en-GB"/>
              </w:rPr>
            </w:pPr>
            <w:r w:rsidRPr="003A1EDA">
              <w:rPr>
                <w:rFonts w:ascii="Arial" w:hAnsi="Arial" w:cs="Arial"/>
                <w:noProof/>
                <w:lang w:val="en-GB"/>
              </w:rPr>
              <w:t>3</w:t>
            </w:r>
            <w:r w:rsidR="00E254BA" w:rsidRPr="003A1EDA">
              <w:rPr>
                <w:rFonts w:ascii="Arial" w:hAnsi="Arial" w:cs="Arial"/>
                <w:noProof/>
                <w:lang w:val="en-GB"/>
              </w:rPr>
              <w:t>AHIT</w:t>
            </w:r>
          </w:p>
        </w:tc>
        <w:tc>
          <w:tcPr>
            <w:tcW w:w="2607" w:type="dxa"/>
          </w:tcPr>
          <w:p w14:paraId="3AC82832" w14:textId="77777777" w:rsidR="00FA6307" w:rsidRPr="003A1EDA" w:rsidRDefault="00FA6307" w:rsidP="00443A55">
            <w:pPr>
              <w:spacing w:before="120" w:after="0"/>
              <w:jc w:val="center"/>
              <w:rPr>
                <w:rFonts w:ascii="Arial" w:hAnsi="Arial" w:cs="Arial"/>
                <w:b/>
                <w:noProof/>
                <w:lang w:val="en-GB"/>
              </w:rPr>
            </w:pPr>
            <w:r w:rsidRPr="003A1EDA">
              <w:rPr>
                <w:rFonts w:ascii="Arial" w:hAnsi="Arial" w:cs="Arial"/>
                <w:b/>
                <w:noProof/>
                <w:lang w:val="en-GB"/>
              </w:rPr>
              <w:t>Name:</w:t>
            </w:r>
          </w:p>
          <w:p w14:paraId="2BBADE0E" w14:textId="0F98403D" w:rsidR="00FA6307" w:rsidRPr="003A1EDA" w:rsidRDefault="00E254BA" w:rsidP="00443A55">
            <w:pPr>
              <w:spacing w:after="0"/>
              <w:jc w:val="center"/>
              <w:rPr>
                <w:rFonts w:ascii="Arial" w:hAnsi="Arial" w:cs="Arial"/>
                <w:noProof/>
                <w:lang w:val="en-GB"/>
              </w:rPr>
            </w:pPr>
            <w:r w:rsidRPr="003A1EDA">
              <w:rPr>
                <w:rFonts w:ascii="Arial" w:hAnsi="Arial" w:cs="Arial"/>
                <w:noProof/>
                <w:lang w:val="en-GB"/>
              </w:rPr>
              <w:t>Felix Schneider</w:t>
            </w:r>
          </w:p>
        </w:tc>
      </w:tr>
      <w:tr w:rsidR="00FA6307" w:rsidRPr="003A1EDA" w14:paraId="32DC488C" w14:textId="77777777" w:rsidTr="006B1564">
        <w:trPr>
          <w:trHeight w:val="892"/>
        </w:trPr>
        <w:tc>
          <w:tcPr>
            <w:tcW w:w="3138" w:type="dxa"/>
            <w:vMerge/>
          </w:tcPr>
          <w:p w14:paraId="15876981" w14:textId="77777777" w:rsidR="00FA6307" w:rsidRPr="003A1EDA" w:rsidRDefault="00FA6307" w:rsidP="00FA6307">
            <w:pPr>
              <w:spacing w:after="0"/>
              <w:jc w:val="center"/>
              <w:rPr>
                <w:rFonts w:ascii="Arial" w:hAnsi="Arial" w:cs="Arial"/>
                <w:b/>
                <w:noProof/>
                <w:sz w:val="32"/>
                <w:szCs w:val="32"/>
                <w:lang w:val="en-GB"/>
              </w:rPr>
            </w:pPr>
          </w:p>
        </w:tc>
        <w:tc>
          <w:tcPr>
            <w:tcW w:w="2180" w:type="dxa"/>
          </w:tcPr>
          <w:p w14:paraId="06E73E5A" w14:textId="77777777" w:rsidR="00FA6307" w:rsidRPr="003A1EDA" w:rsidRDefault="00FA6307" w:rsidP="00FA6307">
            <w:pPr>
              <w:spacing w:before="120" w:after="0"/>
              <w:jc w:val="center"/>
              <w:rPr>
                <w:rFonts w:ascii="Arial" w:hAnsi="Arial" w:cs="Arial"/>
                <w:b/>
                <w:noProof/>
                <w:lang w:val="en-GB"/>
              </w:rPr>
            </w:pPr>
            <w:r w:rsidRPr="003A1EDA">
              <w:rPr>
                <w:rFonts w:ascii="Arial" w:hAnsi="Arial" w:cs="Arial"/>
                <w:b/>
                <w:noProof/>
                <w:lang w:val="en-GB"/>
              </w:rPr>
              <w:t>Abgabedatum:</w:t>
            </w:r>
          </w:p>
          <w:p w14:paraId="704FB6EB" w14:textId="4EDD4D9B" w:rsidR="00FA6307" w:rsidRPr="003A1EDA" w:rsidRDefault="00D5292B" w:rsidP="00FA6307">
            <w:pPr>
              <w:spacing w:after="0"/>
              <w:jc w:val="center"/>
              <w:rPr>
                <w:rFonts w:ascii="Arial" w:hAnsi="Arial" w:cs="Arial"/>
                <w:noProof/>
                <w:lang w:val="en-GB"/>
              </w:rPr>
            </w:pPr>
            <w:r>
              <w:rPr>
                <w:rFonts w:ascii="Arial" w:hAnsi="Arial" w:cs="Arial"/>
                <w:noProof/>
                <w:lang w:val="en-GB"/>
              </w:rPr>
              <w:t>19</w:t>
            </w:r>
            <w:r w:rsidR="00F02AC0">
              <w:rPr>
                <w:rFonts w:ascii="Arial" w:hAnsi="Arial" w:cs="Arial"/>
                <w:noProof/>
                <w:lang w:val="en-GB"/>
              </w:rPr>
              <w:t>.0</w:t>
            </w:r>
            <w:r>
              <w:rPr>
                <w:rFonts w:ascii="Arial" w:hAnsi="Arial" w:cs="Arial"/>
                <w:noProof/>
                <w:lang w:val="en-GB"/>
              </w:rPr>
              <w:t>5</w:t>
            </w:r>
            <w:r w:rsidR="00FB0CC8" w:rsidRPr="003A1EDA">
              <w:rPr>
                <w:rFonts w:ascii="Arial" w:hAnsi="Arial" w:cs="Arial"/>
                <w:noProof/>
                <w:lang w:val="en-GB"/>
              </w:rPr>
              <w:t>.2021</w:t>
            </w:r>
          </w:p>
        </w:tc>
        <w:tc>
          <w:tcPr>
            <w:tcW w:w="2090" w:type="dxa"/>
            <w:shd w:val="clear" w:color="auto" w:fill="auto"/>
          </w:tcPr>
          <w:p w14:paraId="3D29465D" w14:textId="77777777" w:rsidR="00FA6307" w:rsidRPr="003A1EDA" w:rsidRDefault="00FA6307" w:rsidP="00FA6307">
            <w:pPr>
              <w:spacing w:before="120" w:after="0"/>
              <w:jc w:val="center"/>
              <w:rPr>
                <w:rFonts w:ascii="Arial" w:hAnsi="Arial" w:cs="Arial"/>
                <w:b/>
                <w:noProof/>
                <w:lang w:val="en-GB"/>
              </w:rPr>
            </w:pPr>
            <w:r w:rsidRPr="003A1EDA">
              <w:rPr>
                <w:rFonts w:ascii="Arial" w:hAnsi="Arial" w:cs="Arial"/>
                <w:b/>
                <w:noProof/>
                <w:lang w:val="en-GB"/>
              </w:rPr>
              <w:t>Gruppe:</w:t>
            </w:r>
          </w:p>
          <w:p w14:paraId="737D3453" w14:textId="6445F466" w:rsidR="00FA6307" w:rsidRPr="003A1EDA" w:rsidRDefault="00BC7902" w:rsidP="00FA6307">
            <w:pPr>
              <w:spacing w:after="0"/>
              <w:jc w:val="center"/>
              <w:rPr>
                <w:rFonts w:ascii="Arial" w:hAnsi="Arial" w:cs="Arial"/>
                <w:noProof/>
                <w:lang w:val="en-GB"/>
              </w:rPr>
            </w:pPr>
            <w:r w:rsidRPr="003A1EDA">
              <w:rPr>
                <w:rFonts w:ascii="Arial" w:hAnsi="Arial" w:cs="Arial"/>
                <w:noProof/>
                <w:lang w:val="en-GB"/>
              </w:rPr>
              <w:t>SYTB_</w:t>
            </w:r>
            <w:r w:rsidR="00705918" w:rsidRPr="003A1EDA">
              <w:rPr>
                <w:rFonts w:ascii="Arial" w:hAnsi="Arial" w:cs="Arial"/>
                <w:noProof/>
                <w:lang w:val="en-GB"/>
              </w:rPr>
              <w:t>2</w:t>
            </w:r>
          </w:p>
        </w:tc>
        <w:tc>
          <w:tcPr>
            <w:tcW w:w="2607" w:type="dxa"/>
          </w:tcPr>
          <w:p w14:paraId="254D4C7D" w14:textId="77777777" w:rsidR="00FA6307" w:rsidRPr="003A1EDA" w:rsidRDefault="00F465C2" w:rsidP="00443A55">
            <w:pPr>
              <w:spacing w:before="120" w:after="0"/>
              <w:jc w:val="center"/>
              <w:rPr>
                <w:rFonts w:ascii="Arial" w:hAnsi="Arial" w:cs="Arial"/>
                <w:b/>
                <w:noProof/>
                <w:lang w:val="en-GB"/>
              </w:rPr>
            </w:pPr>
            <w:r w:rsidRPr="003A1EDA">
              <w:rPr>
                <w:rFonts w:ascii="Arial" w:hAnsi="Arial" w:cs="Arial"/>
                <w:b/>
                <w:noProof/>
                <w:lang w:val="en-GB"/>
              </w:rPr>
              <w:t>Note:</w:t>
            </w:r>
          </w:p>
          <w:p w14:paraId="217C2676" w14:textId="77777777" w:rsidR="00F465C2" w:rsidRPr="003A1EDA" w:rsidRDefault="00F465C2" w:rsidP="00443A55">
            <w:pPr>
              <w:spacing w:after="0"/>
              <w:jc w:val="center"/>
              <w:rPr>
                <w:rFonts w:ascii="Arial" w:hAnsi="Arial" w:cs="Arial"/>
                <w:noProof/>
                <w:lang w:val="en-GB"/>
              </w:rPr>
            </w:pPr>
          </w:p>
        </w:tc>
      </w:tr>
      <w:tr w:rsidR="006B1564" w:rsidRPr="003A1EDA" w14:paraId="4E3F4E91" w14:textId="77777777" w:rsidTr="006B1564">
        <w:trPr>
          <w:trHeight w:val="992"/>
        </w:trPr>
        <w:tc>
          <w:tcPr>
            <w:tcW w:w="3138" w:type="dxa"/>
          </w:tcPr>
          <w:p w14:paraId="47D7E7DE" w14:textId="77777777" w:rsidR="006B1564" w:rsidRPr="003A1EDA" w:rsidRDefault="006B1564" w:rsidP="00FA6307">
            <w:pPr>
              <w:spacing w:before="120" w:after="0"/>
              <w:rPr>
                <w:rFonts w:ascii="Arial" w:hAnsi="Arial" w:cs="Arial"/>
                <w:b/>
                <w:noProof/>
                <w:lang w:val="en-GB"/>
              </w:rPr>
            </w:pPr>
            <w:r w:rsidRPr="003A1EDA">
              <w:rPr>
                <w:rFonts w:ascii="Arial" w:hAnsi="Arial" w:cs="Arial"/>
                <w:b/>
                <w:noProof/>
                <w:lang w:val="en-GB"/>
              </w:rPr>
              <w:t>Leitung:</w:t>
            </w:r>
          </w:p>
          <w:p w14:paraId="40E714A7" w14:textId="559C8CD7" w:rsidR="006B1564" w:rsidRPr="003A1EDA" w:rsidRDefault="006B1564" w:rsidP="00F465C2">
            <w:pPr>
              <w:spacing w:after="0"/>
              <w:rPr>
                <w:rFonts w:ascii="Arial" w:hAnsi="Arial" w:cs="Arial"/>
                <w:noProof/>
                <w:lang w:val="en-GB"/>
              </w:rPr>
            </w:pPr>
            <w:r w:rsidRPr="003A1EDA">
              <w:rPr>
                <w:rFonts w:ascii="Arial" w:hAnsi="Arial" w:cs="Arial"/>
                <w:noProof/>
                <w:lang w:val="en-GB"/>
              </w:rPr>
              <w:t>DI (FH) Alexander MESTL</w:t>
            </w:r>
          </w:p>
        </w:tc>
        <w:tc>
          <w:tcPr>
            <w:tcW w:w="6877" w:type="dxa"/>
            <w:gridSpan w:val="3"/>
          </w:tcPr>
          <w:p w14:paraId="338BC168" w14:textId="3EAA427F" w:rsidR="006B1564" w:rsidRPr="003A1EDA" w:rsidRDefault="006B1564" w:rsidP="00FA6307">
            <w:pPr>
              <w:spacing w:before="120" w:after="0"/>
              <w:rPr>
                <w:rFonts w:ascii="Arial" w:hAnsi="Arial" w:cs="Arial"/>
                <w:b/>
                <w:noProof/>
                <w:lang w:val="en-GB"/>
              </w:rPr>
            </w:pPr>
            <w:r w:rsidRPr="003A1EDA">
              <w:rPr>
                <w:rFonts w:ascii="Arial" w:hAnsi="Arial" w:cs="Arial"/>
                <w:b/>
                <w:noProof/>
                <w:lang w:val="en-GB"/>
              </w:rPr>
              <w:t>Mitübende:</w:t>
            </w:r>
          </w:p>
          <w:p w14:paraId="13877279" w14:textId="35FE6C25" w:rsidR="006B1564" w:rsidRPr="003A1EDA" w:rsidRDefault="00864F19" w:rsidP="00FA6307">
            <w:pPr>
              <w:spacing w:after="0"/>
              <w:rPr>
                <w:rFonts w:ascii="Arial" w:hAnsi="Arial" w:cs="Arial"/>
                <w:noProof/>
                <w:lang w:val="en-GB"/>
              </w:rPr>
            </w:pPr>
            <w:r>
              <w:rPr>
                <w:rFonts w:ascii="Arial" w:hAnsi="Arial" w:cs="Arial"/>
                <w:noProof/>
                <w:lang w:val="en-GB"/>
              </w:rPr>
              <w:t xml:space="preserve"> Clemens Schlipfinger</w:t>
            </w:r>
          </w:p>
        </w:tc>
      </w:tr>
      <w:tr w:rsidR="00FA6307" w:rsidRPr="003A1EDA" w14:paraId="79B2DBF0" w14:textId="77777777" w:rsidTr="006B1564">
        <w:trPr>
          <w:trHeight w:val="671"/>
        </w:trPr>
        <w:tc>
          <w:tcPr>
            <w:tcW w:w="10015" w:type="dxa"/>
            <w:gridSpan w:val="4"/>
            <w:tcBorders>
              <w:bottom w:val="single" w:sz="12" w:space="0" w:color="auto"/>
            </w:tcBorders>
          </w:tcPr>
          <w:p w14:paraId="64973750" w14:textId="77777777" w:rsidR="00FA6307" w:rsidRPr="003A1EDA" w:rsidRDefault="00FA6307" w:rsidP="00FA6307">
            <w:pPr>
              <w:spacing w:before="120" w:after="120"/>
              <w:rPr>
                <w:rFonts w:ascii="Arial" w:hAnsi="Arial" w:cs="Arial"/>
                <w:noProof/>
                <w:sz w:val="32"/>
                <w:szCs w:val="32"/>
                <w:lang w:val="en-GB"/>
              </w:rPr>
            </w:pPr>
            <w:r w:rsidRPr="003A1EDA">
              <w:rPr>
                <w:rFonts w:ascii="Arial" w:hAnsi="Arial" w:cs="Arial"/>
                <w:b/>
                <w:noProof/>
                <w:sz w:val="32"/>
                <w:szCs w:val="32"/>
                <w:lang w:val="en-GB"/>
              </w:rPr>
              <w:t>Übungsbezeichnung</w:t>
            </w:r>
            <w:r w:rsidRPr="003A1EDA">
              <w:rPr>
                <w:rFonts w:ascii="Arial" w:hAnsi="Arial" w:cs="Arial"/>
                <w:noProof/>
                <w:sz w:val="32"/>
                <w:szCs w:val="32"/>
                <w:lang w:val="en-GB"/>
              </w:rPr>
              <w:t>:</w:t>
            </w:r>
          </w:p>
          <w:p w14:paraId="67BC125A" w14:textId="77777777" w:rsidR="00174D1B" w:rsidRPr="003A1EDA" w:rsidRDefault="00174D1B" w:rsidP="00174D1B">
            <w:pPr>
              <w:spacing w:before="120" w:after="120"/>
              <w:jc w:val="center"/>
              <w:rPr>
                <w:rFonts w:ascii="Arial" w:hAnsi="Arial" w:cs="Arial"/>
                <w:noProof/>
                <w:sz w:val="32"/>
                <w:szCs w:val="32"/>
                <w:lang w:val="en-GB"/>
              </w:rPr>
            </w:pPr>
          </w:p>
          <w:p w14:paraId="1831F2B9" w14:textId="6A140A0A" w:rsidR="00174D1B" w:rsidRPr="003A1EDA" w:rsidRDefault="003F6286" w:rsidP="00174D1B">
            <w:pPr>
              <w:spacing w:before="120" w:after="120"/>
              <w:jc w:val="center"/>
              <w:rPr>
                <w:rFonts w:ascii="Arial" w:hAnsi="Arial" w:cs="Arial"/>
                <w:noProof/>
                <w:sz w:val="32"/>
                <w:szCs w:val="32"/>
                <w:lang w:val="en-GB"/>
              </w:rPr>
            </w:pPr>
            <w:r w:rsidRPr="003A1EDA">
              <w:rPr>
                <w:rFonts w:ascii="Arial" w:hAnsi="Arial" w:cs="Arial"/>
                <w:noProof/>
                <w:sz w:val="32"/>
                <w:szCs w:val="32"/>
                <w:lang w:val="en-GB"/>
              </w:rPr>
              <w:t>Windows Server</w:t>
            </w:r>
          </w:p>
          <w:p w14:paraId="6DB5FCDF" w14:textId="5913B86E" w:rsidR="00174D1B" w:rsidRPr="003A1EDA" w:rsidRDefault="00174D1B" w:rsidP="00FA6307">
            <w:pPr>
              <w:spacing w:before="120" w:after="120"/>
              <w:rPr>
                <w:rFonts w:ascii="Arial" w:hAnsi="Arial" w:cs="Arial"/>
                <w:noProof/>
                <w:sz w:val="32"/>
                <w:szCs w:val="32"/>
                <w:lang w:val="en-GB"/>
              </w:rPr>
            </w:pPr>
          </w:p>
        </w:tc>
      </w:tr>
    </w:tbl>
    <w:p w14:paraId="71367005" w14:textId="77777777" w:rsidR="00443A55" w:rsidRPr="003A1EDA" w:rsidRDefault="00443A55">
      <w:pPr>
        <w:rPr>
          <w:noProof/>
          <w:lang w:val="en-GB"/>
        </w:rPr>
        <w:sectPr w:rsidR="00443A55" w:rsidRPr="003A1EDA" w:rsidSect="00443A55">
          <w:headerReference w:type="default" r:id="rId12"/>
          <w:footerReference w:type="default" r:id="rId13"/>
          <w:footerReference w:type="first" r:id="rId14"/>
          <w:pgSz w:w="11906" w:h="16838"/>
          <w:pgMar w:top="851" w:right="1417" w:bottom="993" w:left="1417" w:header="708" w:footer="708" w:gutter="0"/>
          <w:cols w:space="708"/>
          <w:docGrid w:linePitch="360"/>
        </w:sectPr>
      </w:pPr>
    </w:p>
    <w:p w14:paraId="50745B6A" w14:textId="77777777" w:rsidR="00F465C2" w:rsidRPr="003A1EDA" w:rsidRDefault="00F465C2" w:rsidP="00F465C2">
      <w:pPr>
        <w:rPr>
          <w:b/>
          <w:noProof/>
          <w:u w:val="single"/>
          <w:lang w:val="en-GB"/>
        </w:rPr>
      </w:pPr>
      <w:r w:rsidRPr="003A1EDA">
        <w:rPr>
          <w:b/>
          <w:noProof/>
          <w:u w:val="single"/>
          <w:lang w:val="en-GB"/>
        </w:rPr>
        <w:lastRenderedPageBreak/>
        <w:t>Inhaltsverzeichnis:</w:t>
      </w:r>
    </w:p>
    <w:p w14:paraId="2ADCA6A8" w14:textId="35DCADFB" w:rsidR="004C3E84" w:rsidRDefault="00352BD8">
      <w:pPr>
        <w:pStyle w:val="Verzeichnis1"/>
        <w:tabs>
          <w:tab w:val="left" w:pos="440"/>
          <w:tab w:val="right" w:leader="dot" w:pos="9062"/>
        </w:tabs>
        <w:rPr>
          <w:rFonts w:eastAsiaTheme="minorEastAsia"/>
          <w:noProof/>
          <w:lang w:val="de-DE" w:eastAsia="de-DE"/>
        </w:rPr>
      </w:pPr>
      <w:r>
        <w:rPr>
          <w:noProof/>
          <w:lang w:val="en-GB"/>
        </w:rPr>
        <w:fldChar w:fldCharType="begin"/>
      </w:r>
      <w:r>
        <w:rPr>
          <w:noProof/>
          <w:lang w:val="en-GB"/>
        </w:rPr>
        <w:instrText xml:space="preserve"> TOC \o "1-2" \h \z \u </w:instrText>
      </w:r>
      <w:r>
        <w:rPr>
          <w:noProof/>
          <w:lang w:val="en-GB"/>
        </w:rPr>
        <w:fldChar w:fldCharType="separate"/>
      </w:r>
      <w:hyperlink w:anchor="_Toc106796638" w:history="1">
        <w:r w:rsidR="004C3E84" w:rsidRPr="00F76333">
          <w:rPr>
            <w:rStyle w:val="Hyperlink"/>
            <w:noProof/>
            <w:lang w:val="en-GB"/>
          </w:rPr>
          <w:t>1</w:t>
        </w:r>
        <w:r w:rsidR="004C3E84">
          <w:rPr>
            <w:rFonts w:eastAsiaTheme="minorEastAsia"/>
            <w:noProof/>
            <w:lang w:val="de-DE" w:eastAsia="de-DE"/>
          </w:rPr>
          <w:tab/>
        </w:r>
        <w:r w:rsidR="004C3E84" w:rsidRPr="00F76333">
          <w:rPr>
            <w:rStyle w:val="Hyperlink"/>
            <w:noProof/>
            <w:lang w:val="en-GB"/>
          </w:rPr>
          <w:t>Aufgabenstellung</w:t>
        </w:r>
        <w:r w:rsidR="004C3E84">
          <w:rPr>
            <w:noProof/>
            <w:webHidden/>
          </w:rPr>
          <w:tab/>
        </w:r>
        <w:r w:rsidR="004C3E84">
          <w:rPr>
            <w:noProof/>
            <w:webHidden/>
          </w:rPr>
          <w:fldChar w:fldCharType="begin"/>
        </w:r>
        <w:r w:rsidR="004C3E84">
          <w:rPr>
            <w:noProof/>
            <w:webHidden/>
          </w:rPr>
          <w:instrText xml:space="preserve"> PAGEREF _Toc106796638 \h </w:instrText>
        </w:r>
        <w:r w:rsidR="004C3E84">
          <w:rPr>
            <w:noProof/>
            <w:webHidden/>
          </w:rPr>
        </w:r>
        <w:r w:rsidR="004C3E84">
          <w:rPr>
            <w:noProof/>
            <w:webHidden/>
          </w:rPr>
          <w:fldChar w:fldCharType="separate"/>
        </w:r>
        <w:r w:rsidR="00E06454">
          <w:rPr>
            <w:noProof/>
            <w:webHidden/>
          </w:rPr>
          <w:t>3</w:t>
        </w:r>
        <w:r w:rsidR="004C3E84">
          <w:rPr>
            <w:noProof/>
            <w:webHidden/>
          </w:rPr>
          <w:fldChar w:fldCharType="end"/>
        </w:r>
      </w:hyperlink>
    </w:p>
    <w:p w14:paraId="6DF23B64" w14:textId="1F0B7C9B" w:rsidR="004C3E84" w:rsidRDefault="004C3E84">
      <w:pPr>
        <w:pStyle w:val="Verzeichnis1"/>
        <w:tabs>
          <w:tab w:val="left" w:pos="440"/>
          <w:tab w:val="right" w:leader="dot" w:pos="9062"/>
        </w:tabs>
        <w:rPr>
          <w:rFonts w:eastAsiaTheme="minorEastAsia"/>
          <w:noProof/>
          <w:lang w:val="de-DE" w:eastAsia="de-DE"/>
        </w:rPr>
      </w:pPr>
      <w:hyperlink w:anchor="_Toc106796639" w:history="1">
        <w:r w:rsidRPr="00F76333">
          <w:rPr>
            <w:rStyle w:val="Hyperlink"/>
            <w:noProof/>
            <w:lang w:val="en-GB"/>
          </w:rPr>
          <w:t>2</w:t>
        </w:r>
        <w:r>
          <w:rPr>
            <w:rFonts w:eastAsiaTheme="minorEastAsia"/>
            <w:noProof/>
            <w:lang w:val="de-DE" w:eastAsia="de-DE"/>
          </w:rPr>
          <w:tab/>
        </w:r>
        <w:r w:rsidRPr="00F76333">
          <w:rPr>
            <w:rStyle w:val="Hyperlink"/>
            <w:noProof/>
            <w:lang w:val="en-GB"/>
          </w:rPr>
          <w:t>Abstract (English)</w:t>
        </w:r>
        <w:r>
          <w:rPr>
            <w:noProof/>
            <w:webHidden/>
          </w:rPr>
          <w:tab/>
        </w:r>
        <w:r>
          <w:rPr>
            <w:noProof/>
            <w:webHidden/>
          </w:rPr>
          <w:fldChar w:fldCharType="begin"/>
        </w:r>
        <w:r>
          <w:rPr>
            <w:noProof/>
            <w:webHidden/>
          </w:rPr>
          <w:instrText xml:space="preserve"> PAGEREF _Toc106796639 \h </w:instrText>
        </w:r>
        <w:r>
          <w:rPr>
            <w:noProof/>
            <w:webHidden/>
          </w:rPr>
        </w:r>
        <w:r>
          <w:rPr>
            <w:noProof/>
            <w:webHidden/>
          </w:rPr>
          <w:fldChar w:fldCharType="separate"/>
        </w:r>
        <w:r w:rsidR="00E06454">
          <w:rPr>
            <w:noProof/>
            <w:webHidden/>
          </w:rPr>
          <w:t>3</w:t>
        </w:r>
        <w:r>
          <w:rPr>
            <w:noProof/>
            <w:webHidden/>
          </w:rPr>
          <w:fldChar w:fldCharType="end"/>
        </w:r>
      </w:hyperlink>
    </w:p>
    <w:p w14:paraId="00DD6CA9" w14:textId="2F4913E7" w:rsidR="004C3E84" w:rsidRDefault="004C3E84">
      <w:pPr>
        <w:pStyle w:val="Verzeichnis1"/>
        <w:tabs>
          <w:tab w:val="left" w:pos="440"/>
          <w:tab w:val="right" w:leader="dot" w:pos="9062"/>
        </w:tabs>
        <w:rPr>
          <w:rFonts w:eastAsiaTheme="minorEastAsia"/>
          <w:noProof/>
          <w:lang w:val="de-DE" w:eastAsia="de-DE"/>
        </w:rPr>
      </w:pPr>
      <w:hyperlink w:anchor="_Toc106796640" w:history="1">
        <w:r w:rsidRPr="00F76333">
          <w:rPr>
            <w:rStyle w:val="Hyperlink"/>
            <w:noProof/>
            <w:lang w:val="en-GB"/>
          </w:rPr>
          <w:t>3</w:t>
        </w:r>
        <w:r>
          <w:rPr>
            <w:rFonts w:eastAsiaTheme="minorEastAsia"/>
            <w:noProof/>
            <w:lang w:val="de-DE" w:eastAsia="de-DE"/>
          </w:rPr>
          <w:tab/>
        </w:r>
        <w:r w:rsidRPr="00F76333">
          <w:rPr>
            <w:rStyle w:val="Hyperlink"/>
            <w:noProof/>
            <w:lang w:val="en-GB"/>
          </w:rPr>
          <w:t>Begriffserklärung</w:t>
        </w:r>
        <w:r>
          <w:rPr>
            <w:noProof/>
            <w:webHidden/>
          </w:rPr>
          <w:tab/>
        </w:r>
        <w:r>
          <w:rPr>
            <w:noProof/>
            <w:webHidden/>
          </w:rPr>
          <w:fldChar w:fldCharType="begin"/>
        </w:r>
        <w:r>
          <w:rPr>
            <w:noProof/>
            <w:webHidden/>
          </w:rPr>
          <w:instrText xml:space="preserve"> PAGEREF _Toc106796640 \h </w:instrText>
        </w:r>
        <w:r>
          <w:rPr>
            <w:noProof/>
            <w:webHidden/>
          </w:rPr>
        </w:r>
        <w:r>
          <w:rPr>
            <w:noProof/>
            <w:webHidden/>
          </w:rPr>
          <w:fldChar w:fldCharType="separate"/>
        </w:r>
        <w:r w:rsidR="00E06454">
          <w:rPr>
            <w:noProof/>
            <w:webHidden/>
          </w:rPr>
          <w:t>3</w:t>
        </w:r>
        <w:r>
          <w:rPr>
            <w:noProof/>
            <w:webHidden/>
          </w:rPr>
          <w:fldChar w:fldCharType="end"/>
        </w:r>
      </w:hyperlink>
    </w:p>
    <w:p w14:paraId="499E304A" w14:textId="4559C297" w:rsidR="004C3E84" w:rsidRDefault="004C3E84">
      <w:pPr>
        <w:pStyle w:val="Verzeichnis1"/>
        <w:tabs>
          <w:tab w:val="left" w:pos="440"/>
          <w:tab w:val="right" w:leader="dot" w:pos="9062"/>
        </w:tabs>
        <w:rPr>
          <w:rFonts w:eastAsiaTheme="minorEastAsia"/>
          <w:noProof/>
          <w:lang w:val="de-DE" w:eastAsia="de-DE"/>
        </w:rPr>
      </w:pPr>
      <w:hyperlink w:anchor="_Toc106796641" w:history="1">
        <w:r w:rsidRPr="00F76333">
          <w:rPr>
            <w:rStyle w:val="Hyperlink"/>
            <w:noProof/>
            <w:lang w:val="en-GB"/>
          </w:rPr>
          <w:t>4</w:t>
        </w:r>
        <w:r>
          <w:rPr>
            <w:rFonts w:eastAsiaTheme="minorEastAsia"/>
            <w:noProof/>
            <w:lang w:val="de-DE" w:eastAsia="de-DE"/>
          </w:rPr>
          <w:tab/>
        </w:r>
        <w:r w:rsidRPr="00F76333">
          <w:rPr>
            <w:rStyle w:val="Hyperlink"/>
            <w:noProof/>
            <w:lang w:val="en-GB"/>
          </w:rPr>
          <w:t>Theoretische Grundlagen</w:t>
        </w:r>
        <w:r>
          <w:rPr>
            <w:noProof/>
            <w:webHidden/>
          </w:rPr>
          <w:tab/>
        </w:r>
        <w:r>
          <w:rPr>
            <w:noProof/>
            <w:webHidden/>
          </w:rPr>
          <w:fldChar w:fldCharType="begin"/>
        </w:r>
        <w:r>
          <w:rPr>
            <w:noProof/>
            <w:webHidden/>
          </w:rPr>
          <w:instrText xml:space="preserve"> PAGEREF _Toc106796641 \h </w:instrText>
        </w:r>
        <w:r>
          <w:rPr>
            <w:noProof/>
            <w:webHidden/>
          </w:rPr>
        </w:r>
        <w:r>
          <w:rPr>
            <w:noProof/>
            <w:webHidden/>
          </w:rPr>
          <w:fldChar w:fldCharType="separate"/>
        </w:r>
        <w:r w:rsidR="00E06454">
          <w:rPr>
            <w:noProof/>
            <w:webHidden/>
          </w:rPr>
          <w:t>4</w:t>
        </w:r>
        <w:r>
          <w:rPr>
            <w:noProof/>
            <w:webHidden/>
          </w:rPr>
          <w:fldChar w:fldCharType="end"/>
        </w:r>
      </w:hyperlink>
    </w:p>
    <w:p w14:paraId="54AF56C2" w14:textId="32866F11" w:rsidR="004C3E84" w:rsidRDefault="004C3E84">
      <w:pPr>
        <w:pStyle w:val="Verzeichnis2"/>
        <w:tabs>
          <w:tab w:val="left" w:pos="880"/>
          <w:tab w:val="right" w:leader="dot" w:pos="9062"/>
        </w:tabs>
        <w:rPr>
          <w:rFonts w:eastAsiaTheme="minorEastAsia"/>
          <w:noProof/>
          <w:lang w:val="de-DE" w:eastAsia="de-DE"/>
        </w:rPr>
      </w:pPr>
      <w:hyperlink w:anchor="_Toc106796642" w:history="1">
        <w:r w:rsidRPr="00F76333">
          <w:rPr>
            <w:rStyle w:val="Hyperlink"/>
            <w:noProof/>
            <w:lang w:val="en-GB"/>
          </w:rPr>
          <w:t>4.1</w:t>
        </w:r>
        <w:r>
          <w:rPr>
            <w:rFonts w:eastAsiaTheme="minorEastAsia"/>
            <w:noProof/>
            <w:lang w:val="de-DE" w:eastAsia="de-DE"/>
          </w:rPr>
          <w:tab/>
        </w:r>
        <w:r w:rsidRPr="00F76333">
          <w:rPr>
            <w:rStyle w:val="Hyperlink"/>
            <w:noProof/>
            <w:lang w:val="en-GB"/>
          </w:rPr>
          <w:t>Virtuelle Maschine</w:t>
        </w:r>
        <w:r>
          <w:rPr>
            <w:noProof/>
            <w:webHidden/>
          </w:rPr>
          <w:tab/>
        </w:r>
        <w:r>
          <w:rPr>
            <w:noProof/>
            <w:webHidden/>
          </w:rPr>
          <w:fldChar w:fldCharType="begin"/>
        </w:r>
        <w:r>
          <w:rPr>
            <w:noProof/>
            <w:webHidden/>
          </w:rPr>
          <w:instrText xml:space="preserve"> PAGEREF _Toc106796642 \h </w:instrText>
        </w:r>
        <w:r>
          <w:rPr>
            <w:noProof/>
            <w:webHidden/>
          </w:rPr>
        </w:r>
        <w:r>
          <w:rPr>
            <w:noProof/>
            <w:webHidden/>
          </w:rPr>
          <w:fldChar w:fldCharType="separate"/>
        </w:r>
        <w:r w:rsidR="00E06454">
          <w:rPr>
            <w:noProof/>
            <w:webHidden/>
          </w:rPr>
          <w:t>4</w:t>
        </w:r>
        <w:r>
          <w:rPr>
            <w:noProof/>
            <w:webHidden/>
          </w:rPr>
          <w:fldChar w:fldCharType="end"/>
        </w:r>
      </w:hyperlink>
    </w:p>
    <w:p w14:paraId="65A0278B" w14:textId="752FC149" w:rsidR="004C3E84" w:rsidRDefault="004C3E84">
      <w:pPr>
        <w:pStyle w:val="Verzeichnis2"/>
        <w:tabs>
          <w:tab w:val="left" w:pos="880"/>
          <w:tab w:val="right" w:leader="dot" w:pos="9062"/>
        </w:tabs>
        <w:rPr>
          <w:rFonts w:eastAsiaTheme="minorEastAsia"/>
          <w:noProof/>
          <w:lang w:val="de-DE" w:eastAsia="de-DE"/>
        </w:rPr>
      </w:pPr>
      <w:hyperlink w:anchor="_Toc106796643" w:history="1">
        <w:r w:rsidRPr="00F76333">
          <w:rPr>
            <w:rStyle w:val="Hyperlink"/>
            <w:noProof/>
            <w:lang w:val="en-GB"/>
          </w:rPr>
          <w:t>4.2</w:t>
        </w:r>
        <w:r>
          <w:rPr>
            <w:rFonts w:eastAsiaTheme="minorEastAsia"/>
            <w:noProof/>
            <w:lang w:val="de-DE" w:eastAsia="de-DE"/>
          </w:rPr>
          <w:tab/>
        </w:r>
        <w:r w:rsidRPr="00F76333">
          <w:rPr>
            <w:rStyle w:val="Hyperlink"/>
            <w:noProof/>
            <w:lang w:val="en-GB"/>
          </w:rPr>
          <w:t>Domain Controller</w:t>
        </w:r>
        <w:r>
          <w:rPr>
            <w:noProof/>
            <w:webHidden/>
          </w:rPr>
          <w:tab/>
        </w:r>
        <w:r>
          <w:rPr>
            <w:noProof/>
            <w:webHidden/>
          </w:rPr>
          <w:fldChar w:fldCharType="begin"/>
        </w:r>
        <w:r>
          <w:rPr>
            <w:noProof/>
            <w:webHidden/>
          </w:rPr>
          <w:instrText xml:space="preserve"> PAGEREF _Toc106796643 \h </w:instrText>
        </w:r>
        <w:r>
          <w:rPr>
            <w:noProof/>
            <w:webHidden/>
          </w:rPr>
        </w:r>
        <w:r>
          <w:rPr>
            <w:noProof/>
            <w:webHidden/>
          </w:rPr>
          <w:fldChar w:fldCharType="separate"/>
        </w:r>
        <w:r w:rsidR="00E06454">
          <w:rPr>
            <w:noProof/>
            <w:webHidden/>
          </w:rPr>
          <w:t>4</w:t>
        </w:r>
        <w:r>
          <w:rPr>
            <w:noProof/>
            <w:webHidden/>
          </w:rPr>
          <w:fldChar w:fldCharType="end"/>
        </w:r>
      </w:hyperlink>
    </w:p>
    <w:p w14:paraId="4C19DBE2" w14:textId="433426DA" w:rsidR="004C3E84" w:rsidRDefault="004C3E84">
      <w:pPr>
        <w:pStyle w:val="Verzeichnis2"/>
        <w:tabs>
          <w:tab w:val="left" w:pos="880"/>
          <w:tab w:val="right" w:leader="dot" w:pos="9062"/>
        </w:tabs>
        <w:rPr>
          <w:rFonts w:eastAsiaTheme="minorEastAsia"/>
          <w:noProof/>
          <w:lang w:val="de-DE" w:eastAsia="de-DE"/>
        </w:rPr>
      </w:pPr>
      <w:hyperlink w:anchor="_Toc106796644" w:history="1">
        <w:r w:rsidRPr="00F76333">
          <w:rPr>
            <w:rStyle w:val="Hyperlink"/>
            <w:noProof/>
            <w:lang w:val="en-GB"/>
          </w:rPr>
          <w:t>4.3</w:t>
        </w:r>
        <w:r>
          <w:rPr>
            <w:rFonts w:eastAsiaTheme="minorEastAsia"/>
            <w:noProof/>
            <w:lang w:val="de-DE" w:eastAsia="de-DE"/>
          </w:rPr>
          <w:tab/>
        </w:r>
        <w:r w:rsidRPr="00F76333">
          <w:rPr>
            <w:rStyle w:val="Hyperlink"/>
            <w:noProof/>
            <w:lang w:val="en-GB"/>
          </w:rPr>
          <w:t>Active Directory</w:t>
        </w:r>
        <w:r>
          <w:rPr>
            <w:noProof/>
            <w:webHidden/>
          </w:rPr>
          <w:tab/>
        </w:r>
        <w:r>
          <w:rPr>
            <w:noProof/>
            <w:webHidden/>
          </w:rPr>
          <w:fldChar w:fldCharType="begin"/>
        </w:r>
        <w:r>
          <w:rPr>
            <w:noProof/>
            <w:webHidden/>
          </w:rPr>
          <w:instrText xml:space="preserve"> PAGEREF _Toc106796644 \h </w:instrText>
        </w:r>
        <w:r>
          <w:rPr>
            <w:noProof/>
            <w:webHidden/>
          </w:rPr>
        </w:r>
        <w:r>
          <w:rPr>
            <w:noProof/>
            <w:webHidden/>
          </w:rPr>
          <w:fldChar w:fldCharType="separate"/>
        </w:r>
        <w:r w:rsidR="00E06454">
          <w:rPr>
            <w:noProof/>
            <w:webHidden/>
          </w:rPr>
          <w:t>5</w:t>
        </w:r>
        <w:r>
          <w:rPr>
            <w:noProof/>
            <w:webHidden/>
          </w:rPr>
          <w:fldChar w:fldCharType="end"/>
        </w:r>
      </w:hyperlink>
    </w:p>
    <w:p w14:paraId="17154585" w14:textId="5CF8D38C" w:rsidR="004C3E84" w:rsidRDefault="004C3E84">
      <w:pPr>
        <w:pStyle w:val="Verzeichnis1"/>
        <w:tabs>
          <w:tab w:val="left" w:pos="440"/>
          <w:tab w:val="right" w:leader="dot" w:pos="9062"/>
        </w:tabs>
        <w:rPr>
          <w:rFonts w:eastAsiaTheme="minorEastAsia"/>
          <w:noProof/>
          <w:lang w:val="de-DE" w:eastAsia="de-DE"/>
        </w:rPr>
      </w:pPr>
      <w:hyperlink w:anchor="_Toc106796645" w:history="1">
        <w:r w:rsidRPr="00F76333">
          <w:rPr>
            <w:rStyle w:val="Hyperlink"/>
            <w:noProof/>
            <w:lang w:val="en-GB"/>
          </w:rPr>
          <w:t>5</w:t>
        </w:r>
        <w:r>
          <w:rPr>
            <w:rFonts w:eastAsiaTheme="minorEastAsia"/>
            <w:noProof/>
            <w:lang w:val="de-DE" w:eastAsia="de-DE"/>
          </w:rPr>
          <w:tab/>
        </w:r>
        <w:r w:rsidRPr="00F76333">
          <w:rPr>
            <w:rStyle w:val="Hyperlink"/>
            <w:noProof/>
            <w:lang w:val="en-GB"/>
          </w:rPr>
          <w:t>Übungsdurchführung</w:t>
        </w:r>
        <w:r>
          <w:rPr>
            <w:noProof/>
            <w:webHidden/>
          </w:rPr>
          <w:tab/>
        </w:r>
        <w:r>
          <w:rPr>
            <w:noProof/>
            <w:webHidden/>
          </w:rPr>
          <w:fldChar w:fldCharType="begin"/>
        </w:r>
        <w:r>
          <w:rPr>
            <w:noProof/>
            <w:webHidden/>
          </w:rPr>
          <w:instrText xml:space="preserve"> PAGEREF _Toc106796645 \h </w:instrText>
        </w:r>
        <w:r>
          <w:rPr>
            <w:noProof/>
            <w:webHidden/>
          </w:rPr>
        </w:r>
        <w:r>
          <w:rPr>
            <w:noProof/>
            <w:webHidden/>
          </w:rPr>
          <w:fldChar w:fldCharType="separate"/>
        </w:r>
        <w:r w:rsidR="00E06454">
          <w:rPr>
            <w:noProof/>
            <w:webHidden/>
          </w:rPr>
          <w:t>8</w:t>
        </w:r>
        <w:r>
          <w:rPr>
            <w:noProof/>
            <w:webHidden/>
          </w:rPr>
          <w:fldChar w:fldCharType="end"/>
        </w:r>
      </w:hyperlink>
    </w:p>
    <w:p w14:paraId="2618BFAF" w14:textId="2055826E" w:rsidR="004C3E84" w:rsidRDefault="004C3E84">
      <w:pPr>
        <w:pStyle w:val="Verzeichnis2"/>
        <w:tabs>
          <w:tab w:val="left" w:pos="880"/>
          <w:tab w:val="right" w:leader="dot" w:pos="9062"/>
        </w:tabs>
        <w:rPr>
          <w:rFonts w:eastAsiaTheme="minorEastAsia"/>
          <w:noProof/>
          <w:lang w:val="de-DE" w:eastAsia="de-DE"/>
        </w:rPr>
      </w:pPr>
      <w:hyperlink w:anchor="_Toc106796646" w:history="1">
        <w:r w:rsidRPr="00F76333">
          <w:rPr>
            <w:rStyle w:val="Hyperlink"/>
            <w:noProof/>
            <w:lang w:val="en-GB"/>
          </w:rPr>
          <w:t>5.1</w:t>
        </w:r>
        <w:r>
          <w:rPr>
            <w:rFonts w:eastAsiaTheme="minorEastAsia"/>
            <w:noProof/>
            <w:lang w:val="de-DE" w:eastAsia="de-DE"/>
          </w:rPr>
          <w:tab/>
        </w:r>
        <w:r w:rsidRPr="00F76333">
          <w:rPr>
            <w:rStyle w:val="Hyperlink"/>
            <w:noProof/>
            <w:lang w:val="en-GB"/>
          </w:rPr>
          <w:t>Windows Server</w:t>
        </w:r>
        <w:r>
          <w:rPr>
            <w:noProof/>
            <w:webHidden/>
          </w:rPr>
          <w:tab/>
        </w:r>
        <w:r>
          <w:rPr>
            <w:noProof/>
            <w:webHidden/>
          </w:rPr>
          <w:fldChar w:fldCharType="begin"/>
        </w:r>
        <w:r>
          <w:rPr>
            <w:noProof/>
            <w:webHidden/>
          </w:rPr>
          <w:instrText xml:space="preserve"> PAGEREF _Toc106796646 \h </w:instrText>
        </w:r>
        <w:r>
          <w:rPr>
            <w:noProof/>
            <w:webHidden/>
          </w:rPr>
        </w:r>
        <w:r>
          <w:rPr>
            <w:noProof/>
            <w:webHidden/>
          </w:rPr>
          <w:fldChar w:fldCharType="separate"/>
        </w:r>
        <w:r w:rsidR="00E06454">
          <w:rPr>
            <w:noProof/>
            <w:webHidden/>
          </w:rPr>
          <w:t>8</w:t>
        </w:r>
        <w:r>
          <w:rPr>
            <w:noProof/>
            <w:webHidden/>
          </w:rPr>
          <w:fldChar w:fldCharType="end"/>
        </w:r>
      </w:hyperlink>
    </w:p>
    <w:p w14:paraId="1E7E512D" w14:textId="4C27DB5A" w:rsidR="004C3E84" w:rsidRDefault="004C3E84">
      <w:pPr>
        <w:pStyle w:val="Verzeichnis2"/>
        <w:tabs>
          <w:tab w:val="left" w:pos="880"/>
          <w:tab w:val="right" w:leader="dot" w:pos="9062"/>
        </w:tabs>
        <w:rPr>
          <w:rFonts w:eastAsiaTheme="minorEastAsia"/>
          <w:noProof/>
          <w:lang w:val="de-DE" w:eastAsia="de-DE"/>
        </w:rPr>
      </w:pPr>
      <w:hyperlink w:anchor="_Toc106796647" w:history="1">
        <w:r w:rsidRPr="00F76333">
          <w:rPr>
            <w:rStyle w:val="Hyperlink"/>
            <w:noProof/>
            <w:lang w:val="en-GB"/>
          </w:rPr>
          <w:t>5.2</w:t>
        </w:r>
        <w:r>
          <w:rPr>
            <w:rFonts w:eastAsiaTheme="minorEastAsia"/>
            <w:noProof/>
            <w:lang w:val="de-DE" w:eastAsia="de-DE"/>
          </w:rPr>
          <w:tab/>
        </w:r>
        <w:r w:rsidRPr="00F76333">
          <w:rPr>
            <w:rStyle w:val="Hyperlink"/>
            <w:noProof/>
            <w:lang w:val="en-GB"/>
          </w:rPr>
          <w:t>Windows Client</w:t>
        </w:r>
        <w:r>
          <w:rPr>
            <w:noProof/>
            <w:webHidden/>
          </w:rPr>
          <w:tab/>
        </w:r>
        <w:r>
          <w:rPr>
            <w:noProof/>
            <w:webHidden/>
          </w:rPr>
          <w:fldChar w:fldCharType="begin"/>
        </w:r>
        <w:r>
          <w:rPr>
            <w:noProof/>
            <w:webHidden/>
          </w:rPr>
          <w:instrText xml:space="preserve"> PAGEREF _Toc106796647 \h </w:instrText>
        </w:r>
        <w:r>
          <w:rPr>
            <w:noProof/>
            <w:webHidden/>
          </w:rPr>
        </w:r>
        <w:r>
          <w:rPr>
            <w:noProof/>
            <w:webHidden/>
          </w:rPr>
          <w:fldChar w:fldCharType="separate"/>
        </w:r>
        <w:r w:rsidR="00E06454">
          <w:rPr>
            <w:noProof/>
            <w:webHidden/>
          </w:rPr>
          <w:t>15</w:t>
        </w:r>
        <w:r>
          <w:rPr>
            <w:noProof/>
            <w:webHidden/>
          </w:rPr>
          <w:fldChar w:fldCharType="end"/>
        </w:r>
      </w:hyperlink>
    </w:p>
    <w:p w14:paraId="6EFCF274" w14:textId="77798112" w:rsidR="004C3E84" w:rsidRDefault="004C3E84">
      <w:pPr>
        <w:pStyle w:val="Verzeichnis2"/>
        <w:tabs>
          <w:tab w:val="left" w:pos="880"/>
          <w:tab w:val="right" w:leader="dot" w:pos="9062"/>
        </w:tabs>
        <w:rPr>
          <w:rFonts w:eastAsiaTheme="minorEastAsia"/>
          <w:noProof/>
          <w:lang w:val="de-DE" w:eastAsia="de-DE"/>
        </w:rPr>
      </w:pPr>
      <w:hyperlink w:anchor="_Toc106796648" w:history="1">
        <w:r w:rsidRPr="00F76333">
          <w:rPr>
            <w:rStyle w:val="Hyperlink"/>
            <w:noProof/>
            <w:lang w:val="en-GB"/>
          </w:rPr>
          <w:t>5.3</w:t>
        </w:r>
        <w:r>
          <w:rPr>
            <w:rFonts w:eastAsiaTheme="minorEastAsia"/>
            <w:noProof/>
            <w:lang w:val="de-DE" w:eastAsia="de-DE"/>
          </w:rPr>
          <w:tab/>
        </w:r>
        <w:r w:rsidRPr="00F76333">
          <w:rPr>
            <w:rStyle w:val="Hyperlink"/>
            <w:noProof/>
            <w:lang w:val="en-GB"/>
          </w:rPr>
          <w:t>Netzwerkshare</w:t>
        </w:r>
        <w:r>
          <w:rPr>
            <w:noProof/>
            <w:webHidden/>
          </w:rPr>
          <w:tab/>
        </w:r>
        <w:r>
          <w:rPr>
            <w:noProof/>
            <w:webHidden/>
          </w:rPr>
          <w:fldChar w:fldCharType="begin"/>
        </w:r>
        <w:r>
          <w:rPr>
            <w:noProof/>
            <w:webHidden/>
          </w:rPr>
          <w:instrText xml:space="preserve"> PAGEREF _Toc106796648 \h </w:instrText>
        </w:r>
        <w:r>
          <w:rPr>
            <w:noProof/>
            <w:webHidden/>
          </w:rPr>
        </w:r>
        <w:r>
          <w:rPr>
            <w:noProof/>
            <w:webHidden/>
          </w:rPr>
          <w:fldChar w:fldCharType="separate"/>
        </w:r>
        <w:r w:rsidR="00E06454">
          <w:rPr>
            <w:noProof/>
            <w:webHidden/>
          </w:rPr>
          <w:t>19</w:t>
        </w:r>
        <w:r>
          <w:rPr>
            <w:noProof/>
            <w:webHidden/>
          </w:rPr>
          <w:fldChar w:fldCharType="end"/>
        </w:r>
      </w:hyperlink>
    </w:p>
    <w:p w14:paraId="78EE3470" w14:textId="04B2EBF2" w:rsidR="004C3E84" w:rsidRDefault="004C3E84">
      <w:pPr>
        <w:pStyle w:val="Verzeichnis2"/>
        <w:tabs>
          <w:tab w:val="left" w:pos="880"/>
          <w:tab w:val="right" w:leader="dot" w:pos="9062"/>
        </w:tabs>
        <w:rPr>
          <w:rFonts w:eastAsiaTheme="minorEastAsia"/>
          <w:noProof/>
          <w:lang w:val="de-DE" w:eastAsia="de-DE"/>
        </w:rPr>
      </w:pPr>
      <w:hyperlink w:anchor="_Toc106796649" w:history="1">
        <w:r w:rsidRPr="00F76333">
          <w:rPr>
            <w:rStyle w:val="Hyperlink"/>
            <w:noProof/>
            <w:lang w:val="en-GB"/>
          </w:rPr>
          <w:t>5.4</w:t>
        </w:r>
        <w:r>
          <w:rPr>
            <w:rFonts w:eastAsiaTheme="minorEastAsia"/>
            <w:noProof/>
            <w:lang w:val="de-DE" w:eastAsia="de-DE"/>
          </w:rPr>
          <w:tab/>
        </w:r>
        <w:r w:rsidRPr="00F76333">
          <w:rPr>
            <w:rStyle w:val="Hyperlink"/>
            <w:noProof/>
            <w:lang w:val="en-GB"/>
          </w:rPr>
          <w:t>Gruppen</w:t>
        </w:r>
        <w:r>
          <w:rPr>
            <w:noProof/>
            <w:webHidden/>
          </w:rPr>
          <w:tab/>
        </w:r>
        <w:r>
          <w:rPr>
            <w:noProof/>
            <w:webHidden/>
          </w:rPr>
          <w:fldChar w:fldCharType="begin"/>
        </w:r>
        <w:r>
          <w:rPr>
            <w:noProof/>
            <w:webHidden/>
          </w:rPr>
          <w:instrText xml:space="preserve"> PAGEREF _Toc106796649 \h </w:instrText>
        </w:r>
        <w:r>
          <w:rPr>
            <w:noProof/>
            <w:webHidden/>
          </w:rPr>
        </w:r>
        <w:r>
          <w:rPr>
            <w:noProof/>
            <w:webHidden/>
          </w:rPr>
          <w:fldChar w:fldCharType="separate"/>
        </w:r>
        <w:r w:rsidR="00E06454">
          <w:rPr>
            <w:noProof/>
            <w:webHidden/>
          </w:rPr>
          <w:t>23</w:t>
        </w:r>
        <w:r>
          <w:rPr>
            <w:noProof/>
            <w:webHidden/>
          </w:rPr>
          <w:fldChar w:fldCharType="end"/>
        </w:r>
      </w:hyperlink>
    </w:p>
    <w:p w14:paraId="655EA6E5" w14:textId="5DE227FD" w:rsidR="004C3E84" w:rsidRDefault="004C3E84">
      <w:pPr>
        <w:pStyle w:val="Verzeichnis2"/>
        <w:tabs>
          <w:tab w:val="left" w:pos="880"/>
          <w:tab w:val="right" w:leader="dot" w:pos="9062"/>
        </w:tabs>
        <w:rPr>
          <w:rFonts w:eastAsiaTheme="minorEastAsia"/>
          <w:noProof/>
          <w:lang w:val="de-DE" w:eastAsia="de-DE"/>
        </w:rPr>
      </w:pPr>
      <w:hyperlink w:anchor="_Toc106796650" w:history="1">
        <w:r w:rsidRPr="00F76333">
          <w:rPr>
            <w:rStyle w:val="Hyperlink"/>
            <w:noProof/>
            <w:lang w:val="en-GB"/>
          </w:rPr>
          <w:t>5.5</w:t>
        </w:r>
        <w:r>
          <w:rPr>
            <w:rFonts w:eastAsiaTheme="minorEastAsia"/>
            <w:noProof/>
            <w:lang w:val="de-DE" w:eastAsia="de-DE"/>
          </w:rPr>
          <w:tab/>
        </w:r>
        <w:r w:rsidRPr="00F76333">
          <w:rPr>
            <w:rStyle w:val="Hyperlink"/>
            <w:noProof/>
            <w:lang w:val="en-GB"/>
          </w:rPr>
          <w:t>Gruppenrichtlinienobjekte</w:t>
        </w:r>
        <w:r>
          <w:rPr>
            <w:noProof/>
            <w:webHidden/>
          </w:rPr>
          <w:tab/>
        </w:r>
        <w:r>
          <w:rPr>
            <w:noProof/>
            <w:webHidden/>
          </w:rPr>
          <w:fldChar w:fldCharType="begin"/>
        </w:r>
        <w:r>
          <w:rPr>
            <w:noProof/>
            <w:webHidden/>
          </w:rPr>
          <w:instrText xml:space="preserve"> PAGEREF _Toc106796650 \h </w:instrText>
        </w:r>
        <w:r>
          <w:rPr>
            <w:noProof/>
            <w:webHidden/>
          </w:rPr>
        </w:r>
        <w:r>
          <w:rPr>
            <w:noProof/>
            <w:webHidden/>
          </w:rPr>
          <w:fldChar w:fldCharType="separate"/>
        </w:r>
        <w:r w:rsidR="00E06454">
          <w:rPr>
            <w:noProof/>
            <w:webHidden/>
          </w:rPr>
          <w:t>25</w:t>
        </w:r>
        <w:r>
          <w:rPr>
            <w:noProof/>
            <w:webHidden/>
          </w:rPr>
          <w:fldChar w:fldCharType="end"/>
        </w:r>
      </w:hyperlink>
    </w:p>
    <w:p w14:paraId="7B3582EB" w14:textId="4FB0C1D7" w:rsidR="004C3E84" w:rsidRDefault="004C3E84">
      <w:pPr>
        <w:pStyle w:val="Verzeichnis2"/>
        <w:tabs>
          <w:tab w:val="left" w:pos="880"/>
          <w:tab w:val="right" w:leader="dot" w:pos="9062"/>
        </w:tabs>
        <w:rPr>
          <w:rFonts w:eastAsiaTheme="minorEastAsia"/>
          <w:noProof/>
          <w:lang w:val="de-DE" w:eastAsia="de-DE"/>
        </w:rPr>
      </w:pPr>
      <w:hyperlink w:anchor="_Toc106796651" w:history="1">
        <w:r w:rsidRPr="00F76333">
          <w:rPr>
            <w:rStyle w:val="Hyperlink"/>
            <w:noProof/>
            <w:lang w:val="en-GB"/>
          </w:rPr>
          <w:t>5.6</w:t>
        </w:r>
        <w:r>
          <w:rPr>
            <w:rFonts w:eastAsiaTheme="minorEastAsia"/>
            <w:noProof/>
            <w:lang w:val="de-DE" w:eastAsia="de-DE"/>
          </w:rPr>
          <w:tab/>
        </w:r>
        <w:r w:rsidRPr="00F76333">
          <w:rPr>
            <w:rStyle w:val="Hyperlink"/>
            <w:noProof/>
            <w:lang w:val="en-GB"/>
          </w:rPr>
          <w:t>XigmaNAS</w:t>
        </w:r>
        <w:r>
          <w:rPr>
            <w:noProof/>
            <w:webHidden/>
          </w:rPr>
          <w:tab/>
        </w:r>
        <w:r>
          <w:rPr>
            <w:noProof/>
            <w:webHidden/>
          </w:rPr>
          <w:fldChar w:fldCharType="begin"/>
        </w:r>
        <w:r>
          <w:rPr>
            <w:noProof/>
            <w:webHidden/>
          </w:rPr>
          <w:instrText xml:space="preserve"> PAGEREF _Toc106796651 \h </w:instrText>
        </w:r>
        <w:r>
          <w:rPr>
            <w:noProof/>
            <w:webHidden/>
          </w:rPr>
        </w:r>
        <w:r>
          <w:rPr>
            <w:noProof/>
            <w:webHidden/>
          </w:rPr>
          <w:fldChar w:fldCharType="separate"/>
        </w:r>
        <w:r w:rsidR="00E06454">
          <w:rPr>
            <w:noProof/>
            <w:webHidden/>
          </w:rPr>
          <w:t>37</w:t>
        </w:r>
        <w:r>
          <w:rPr>
            <w:noProof/>
            <w:webHidden/>
          </w:rPr>
          <w:fldChar w:fldCharType="end"/>
        </w:r>
      </w:hyperlink>
    </w:p>
    <w:p w14:paraId="4EEC6882" w14:textId="392179AF" w:rsidR="004C3E84" w:rsidRDefault="004C3E84">
      <w:pPr>
        <w:pStyle w:val="Verzeichnis1"/>
        <w:tabs>
          <w:tab w:val="left" w:pos="440"/>
          <w:tab w:val="right" w:leader="dot" w:pos="9062"/>
        </w:tabs>
        <w:rPr>
          <w:rFonts w:eastAsiaTheme="minorEastAsia"/>
          <w:noProof/>
          <w:lang w:val="de-DE" w:eastAsia="de-DE"/>
        </w:rPr>
      </w:pPr>
      <w:hyperlink w:anchor="_Toc106796652" w:history="1">
        <w:r w:rsidRPr="00F76333">
          <w:rPr>
            <w:rStyle w:val="Hyperlink"/>
            <w:noProof/>
            <w:lang w:val="en-GB"/>
          </w:rPr>
          <w:t>6</w:t>
        </w:r>
        <w:r>
          <w:rPr>
            <w:rFonts w:eastAsiaTheme="minorEastAsia"/>
            <w:noProof/>
            <w:lang w:val="de-DE" w:eastAsia="de-DE"/>
          </w:rPr>
          <w:tab/>
        </w:r>
        <w:r w:rsidRPr="00F76333">
          <w:rPr>
            <w:rStyle w:val="Hyperlink"/>
            <w:noProof/>
            <w:lang w:val="en-GB"/>
          </w:rPr>
          <w:t>Ergebnisse</w:t>
        </w:r>
        <w:r>
          <w:rPr>
            <w:noProof/>
            <w:webHidden/>
          </w:rPr>
          <w:tab/>
        </w:r>
        <w:r>
          <w:rPr>
            <w:noProof/>
            <w:webHidden/>
          </w:rPr>
          <w:fldChar w:fldCharType="begin"/>
        </w:r>
        <w:r>
          <w:rPr>
            <w:noProof/>
            <w:webHidden/>
          </w:rPr>
          <w:instrText xml:space="preserve"> PAGEREF _Toc106796652 \h </w:instrText>
        </w:r>
        <w:r>
          <w:rPr>
            <w:noProof/>
            <w:webHidden/>
          </w:rPr>
        </w:r>
        <w:r>
          <w:rPr>
            <w:noProof/>
            <w:webHidden/>
          </w:rPr>
          <w:fldChar w:fldCharType="separate"/>
        </w:r>
        <w:r w:rsidR="00E06454">
          <w:rPr>
            <w:noProof/>
            <w:webHidden/>
          </w:rPr>
          <w:t>44</w:t>
        </w:r>
        <w:r>
          <w:rPr>
            <w:noProof/>
            <w:webHidden/>
          </w:rPr>
          <w:fldChar w:fldCharType="end"/>
        </w:r>
      </w:hyperlink>
    </w:p>
    <w:p w14:paraId="5E7215DF" w14:textId="1C00103A" w:rsidR="004C3E84" w:rsidRDefault="004C3E84">
      <w:pPr>
        <w:pStyle w:val="Verzeichnis1"/>
        <w:tabs>
          <w:tab w:val="left" w:pos="440"/>
          <w:tab w:val="right" w:leader="dot" w:pos="9062"/>
        </w:tabs>
        <w:rPr>
          <w:rFonts w:eastAsiaTheme="minorEastAsia"/>
          <w:noProof/>
          <w:lang w:val="de-DE" w:eastAsia="de-DE"/>
        </w:rPr>
      </w:pPr>
      <w:hyperlink w:anchor="_Toc106796653" w:history="1">
        <w:r w:rsidRPr="00F76333">
          <w:rPr>
            <w:rStyle w:val="Hyperlink"/>
            <w:noProof/>
            <w:lang w:val="en-GB"/>
          </w:rPr>
          <w:t>7</w:t>
        </w:r>
        <w:r>
          <w:rPr>
            <w:rFonts w:eastAsiaTheme="minorEastAsia"/>
            <w:noProof/>
            <w:lang w:val="de-DE" w:eastAsia="de-DE"/>
          </w:rPr>
          <w:tab/>
        </w:r>
        <w:r w:rsidRPr="00F76333">
          <w:rPr>
            <w:rStyle w:val="Hyperlink"/>
            <w:noProof/>
            <w:lang w:val="en-GB"/>
          </w:rPr>
          <w:t>Code</w:t>
        </w:r>
        <w:r>
          <w:rPr>
            <w:noProof/>
            <w:webHidden/>
          </w:rPr>
          <w:tab/>
        </w:r>
        <w:r>
          <w:rPr>
            <w:noProof/>
            <w:webHidden/>
          </w:rPr>
          <w:fldChar w:fldCharType="begin"/>
        </w:r>
        <w:r>
          <w:rPr>
            <w:noProof/>
            <w:webHidden/>
          </w:rPr>
          <w:instrText xml:space="preserve"> PAGEREF _Toc106796653 \h </w:instrText>
        </w:r>
        <w:r>
          <w:rPr>
            <w:noProof/>
            <w:webHidden/>
          </w:rPr>
        </w:r>
        <w:r>
          <w:rPr>
            <w:noProof/>
            <w:webHidden/>
          </w:rPr>
          <w:fldChar w:fldCharType="separate"/>
        </w:r>
        <w:r w:rsidR="00E06454">
          <w:rPr>
            <w:noProof/>
            <w:webHidden/>
          </w:rPr>
          <w:t>44</w:t>
        </w:r>
        <w:r>
          <w:rPr>
            <w:noProof/>
            <w:webHidden/>
          </w:rPr>
          <w:fldChar w:fldCharType="end"/>
        </w:r>
      </w:hyperlink>
    </w:p>
    <w:p w14:paraId="59BDF343" w14:textId="1A47A63F" w:rsidR="004C3E84" w:rsidRDefault="004C3E84">
      <w:pPr>
        <w:pStyle w:val="Verzeichnis1"/>
        <w:tabs>
          <w:tab w:val="left" w:pos="440"/>
          <w:tab w:val="right" w:leader="dot" w:pos="9062"/>
        </w:tabs>
        <w:rPr>
          <w:rFonts w:eastAsiaTheme="minorEastAsia"/>
          <w:noProof/>
          <w:lang w:val="de-DE" w:eastAsia="de-DE"/>
        </w:rPr>
      </w:pPr>
      <w:hyperlink w:anchor="_Toc106796654" w:history="1">
        <w:r w:rsidRPr="00F76333">
          <w:rPr>
            <w:rStyle w:val="Hyperlink"/>
            <w:noProof/>
            <w:lang w:val="en-GB"/>
          </w:rPr>
          <w:t>8</w:t>
        </w:r>
        <w:r>
          <w:rPr>
            <w:rFonts w:eastAsiaTheme="minorEastAsia"/>
            <w:noProof/>
            <w:lang w:val="de-DE" w:eastAsia="de-DE"/>
          </w:rPr>
          <w:tab/>
        </w:r>
        <w:r w:rsidRPr="00F76333">
          <w:rPr>
            <w:rStyle w:val="Hyperlink"/>
            <w:noProof/>
            <w:lang w:val="en-GB"/>
          </w:rPr>
          <w:t>Kommentar</w:t>
        </w:r>
        <w:r>
          <w:rPr>
            <w:noProof/>
            <w:webHidden/>
          </w:rPr>
          <w:tab/>
        </w:r>
        <w:r>
          <w:rPr>
            <w:noProof/>
            <w:webHidden/>
          </w:rPr>
          <w:fldChar w:fldCharType="begin"/>
        </w:r>
        <w:r>
          <w:rPr>
            <w:noProof/>
            <w:webHidden/>
          </w:rPr>
          <w:instrText xml:space="preserve"> PAGEREF _Toc106796654 \h </w:instrText>
        </w:r>
        <w:r>
          <w:rPr>
            <w:noProof/>
            <w:webHidden/>
          </w:rPr>
        </w:r>
        <w:r>
          <w:rPr>
            <w:noProof/>
            <w:webHidden/>
          </w:rPr>
          <w:fldChar w:fldCharType="separate"/>
        </w:r>
        <w:r w:rsidR="00E06454">
          <w:rPr>
            <w:noProof/>
            <w:webHidden/>
          </w:rPr>
          <w:t>44</w:t>
        </w:r>
        <w:r>
          <w:rPr>
            <w:noProof/>
            <w:webHidden/>
          </w:rPr>
          <w:fldChar w:fldCharType="end"/>
        </w:r>
      </w:hyperlink>
    </w:p>
    <w:p w14:paraId="26C154E9" w14:textId="2CC84803" w:rsidR="00F465C2" w:rsidRPr="003A1EDA" w:rsidRDefault="00352BD8" w:rsidP="00F465C2">
      <w:pPr>
        <w:rPr>
          <w:noProof/>
          <w:lang w:val="en-GB"/>
        </w:rPr>
      </w:pPr>
      <w:r>
        <w:rPr>
          <w:noProof/>
          <w:lang w:val="en-GB"/>
        </w:rPr>
        <w:fldChar w:fldCharType="end"/>
      </w:r>
    </w:p>
    <w:p w14:paraId="1B83CB3E" w14:textId="77777777" w:rsidR="00352BD8" w:rsidRDefault="00352BD8">
      <w:pPr>
        <w:rPr>
          <w:rFonts w:asciiTheme="majorHAnsi" w:eastAsiaTheme="majorEastAsia" w:hAnsiTheme="majorHAnsi" w:cstheme="majorBidi"/>
          <w:b/>
          <w:bCs/>
          <w:noProof/>
          <w:color w:val="365F91" w:themeColor="accent1" w:themeShade="BF"/>
          <w:sz w:val="28"/>
          <w:szCs w:val="28"/>
          <w:lang w:val="en-GB"/>
        </w:rPr>
      </w:pPr>
      <w:r>
        <w:rPr>
          <w:noProof/>
          <w:lang w:val="en-GB"/>
        </w:rPr>
        <w:br w:type="page"/>
      </w:r>
    </w:p>
    <w:p w14:paraId="61E32C29" w14:textId="5F675DBB" w:rsidR="00FA6307" w:rsidRPr="003A1EDA" w:rsidRDefault="00FA6307" w:rsidP="00F465C2">
      <w:pPr>
        <w:pStyle w:val="berschrift1"/>
        <w:rPr>
          <w:noProof/>
          <w:lang w:val="en-GB"/>
        </w:rPr>
      </w:pPr>
      <w:bookmarkStart w:id="0" w:name="_Toc106796638"/>
      <w:r w:rsidRPr="003A1EDA">
        <w:rPr>
          <w:noProof/>
          <w:lang w:val="en-GB"/>
        </w:rPr>
        <w:lastRenderedPageBreak/>
        <w:t>Aufgabenstellung</w:t>
      </w:r>
      <w:bookmarkEnd w:id="0"/>
    </w:p>
    <w:p w14:paraId="40E13EBB" w14:textId="77777777" w:rsidR="00641D12" w:rsidRPr="003A1EDA" w:rsidRDefault="00641D12" w:rsidP="00641D12">
      <w:pPr>
        <w:rPr>
          <w:noProof/>
          <w:lang w:val="en-GB"/>
        </w:rPr>
      </w:pPr>
      <w:r w:rsidRPr="003A1EDA">
        <w:rPr>
          <w:noProof/>
          <w:lang w:val="en-GB"/>
        </w:rPr>
        <w:t>Wie besprochen setzen wir einen Server mit Windows Server 2019 auf (Standard mit Desktopdarstellung) und werden ihn als Domain Controller (DC) mit Active Directory, DNS und DHCP konfigurieren.</w:t>
      </w:r>
    </w:p>
    <w:p w14:paraId="3BC4CBB3" w14:textId="1C30731D" w:rsidR="00E25E69" w:rsidRPr="003A1EDA" w:rsidRDefault="00641D12" w:rsidP="00641D12">
      <w:pPr>
        <w:rPr>
          <w:noProof/>
          <w:lang w:val="en-GB"/>
        </w:rPr>
      </w:pPr>
      <w:r w:rsidRPr="003A1EDA">
        <w:rPr>
          <w:noProof/>
          <w:lang w:val="en-GB"/>
        </w:rPr>
        <w:t>Siehe Skriptum in den "Dateien", Kapitel 7, 8 und 9.</w:t>
      </w:r>
    </w:p>
    <w:p w14:paraId="2A57A790" w14:textId="483E34DD" w:rsidR="00F465C2" w:rsidRPr="003A1EDA" w:rsidRDefault="00F465C2" w:rsidP="00F465C2">
      <w:pPr>
        <w:pStyle w:val="berschrift1"/>
        <w:rPr>
          <w:noProof/>
          <w:lang w:val="en-GB"/>
        </w:rPr>
      </w:pPr>
      <w:bookmarkStart w:id="1" w:name="_Toc106796639"/>
      <w:r w:rsidRPr="003A1EDA">
        <w:rPr>
          <w:noProof/>
          <w:lang w:val="en-GB"/>
        </w:rPr>
        <w:t>Abstract (English)</w:t>
      </w:r>
      <w:bookmarkEnd w:id="1"/>
    </w:p>
    <w:p w14:paraId="5C73F0B7" w14:textId="77777777" w:rsidR="00E3645F" w:rsidRPr="003A1EDA" w:rsidRDefault="00E3645F" w:rsidP="00E3645F">
      <w:pPr>
        <w:rPr>
          <w:noProof/>
          <w:lang w:val="en-GB"/>
        </w:rPr>
      </w:pPr>
      <w:r w:rsidRPr="003A1EDA">
        <w:rPr>
          <w:noProof/>
          <w:lang w:val="en-GB"/>
        </w:rPr>
        <w:t>As discussed, we will set up a server with Windows Server 2019 (standard with desktop representation) and will configure it as a Domain Controller (DC) with Active Directory, DNS and DHCP.</w:t>
      </w:r>
    </w:p>
    <w:p w14:paraId="7FC4195F" w14:textId="46D10B7B" w:rsidR="001623E0" w:rsidRDefault="00E3645F" w:rsidP="00E3645F">
      <w:pPr>
        <w:rPr>
          <w:noProof/>
          <w:lang w:val="en-GB"/>
        </w:rPr>
      </w:pPr>
      <w:r w:rsidRPr="003A1EDA">
        <w:rPr>
          <w:noProof/>
          <w:lang w:val="en-GB"/>
        </w:rPr>
        <w:t>See the script in the "Files", chapters 7, 8 and 9.</w:t>
      </w:r>
    </w:p>
    <w:p w14:paraId="5CB25469" w14:textId="7CC07769" w:rsidR="00F627CB" w:rsidRDefault="00F627CB" w:rsidP="00F627CB">
      <w:pPr>
        <w:pStyle w:val="berschrift1"/>
        <w:rPr>
          <w:noProof/>
          <w:lang w:val="en-GB"/>
        </w:rPr>
      </w:pPr>
      <w:bookmarkStart w:id="2" w:name="_Toc106796640"/>
      <w:r>
        <w:rPr>
          <w:noProof/>
          <w:lang w:val="en-GB"/>
        </w:rPr>
        <w:t>Begriffserklärung</w:t>
      </w:r>
      <w:bookmarkEnd w:id="2"/>
    </w:p>
    <w:p w14:paraId="7EB1F70B" w14:textId="77777777" w:rsidR="00742354" w:rsidRPr="00742354" w:rsidRDefault="00742354" w:rsidP="00742354">
      <w:pPr>
        <w:rPr>
          <w:lang w:val="en-GB"/>
        </w:rPr>
      </w:pPr>
    </w:p>
    <w:tbl>
      <w:tblPr>
        <w:tblStyle w:val="Tabellenraster"/>
        <w:tblW w:w="0" w:type="auto"/>
        <w:tblLook w:val="04A0" w:firstRow="1" w:lastRow="0" w:firstColumn="1" w:lastColumn="0" w:noHBand="0" w:noVBand="1"/>
      </w:tblPr>
      <w:tblGrid>
        <w:gridCol w:w="2660"/>
        <w:gridCol w:w="6552"/>
      </w:tblGrid>
      <w:tr w:rsidR="00227F75" w14:paraId="31BB4278" w14:textId="77777777" w:rsidTr="00B23B72">
        <w:tc>
          <w:tcPr>
            <w:tcW w:w="2660" w:type="dxa"/>
          </w:tcPr>
          <w:p w14:paraId="20806762" w14:textId="178434FB" w:rsidR="00227F75" w:rsidRPr="005930E1" w:rsidRDefault="00542359" w:rsidP="00B42668">
            <w:pPr>
              <w:spacing w:before="120" w:after="120"/>
              <w:rPr>
                <w:b/>
                <w:bCs/>
                <w:lang w:val="en-GB"/>
              </w:rPr>
            </w:pPr>
            <w:r w:rsidRPr="005930E1">
              <w:rPr>
                <w:b/>
                <w:bCs/>
                <w:lang w:val="en-GB"/>
              </w:rPr>
              <w:t>Begriff</w:t>
            </w:r>
          </w:p>
        </w:tc>
        <w:tc>
          <w:tcPr>
            <w:tcW w:w="6552" w:type="dxa"/>
          </w:tcPr>
          <w:p w14:paraId="790AE334" w14:textId="17E43492" w:rsidR="00227F75" w:rsidRPr="005930E1" w:rsidRDefault="00542359" w:rsidP="00B42668">
            <w:pPr>
              <w:spacing w:before="120" w:after="120"/>
              <w:rPr>
                <w:b/>
                <w:bCs/>
                <w:lang w:val="en-GB"/>
              </w:rPr>
            </w:pPr>
            <w:r w:rsidRPr="005930E1">
              <w:rPr>
                <w:b/>
                <w:bCs/>
                <w:lang w:val="en-GB"/>
              </w:rPr>
              <w:t>Erklärung / Beschreibung</w:t>
            </w:r>
          </w:p>
        </w:tc>
      </w:tr>
      <w:tr w:rsidR="00227F75" w14:paraId="44BDD73C" w14:textId="77777777" w:rsidTr="00B23B72">
        <w:tc>
          <w:tcPr>
            <w:tcW w:w="2660" w:type="dxa"/>
          </w:tcPr>
          <w:p w14:paraId="77F1C3BE" w14:textId="41494BF9" w:rsidR="00227F75" w:rsidRDefault="005770D2" w:rsidP="00B42668">
            <w:pPr>
              <w:spacing w:before="120" w:after="120"/>
              <w:rPr>
                <w:lang w:val="en-GB"/>
              </w:rPr>
            </w:pPr>
            <w:r>
              <w:rPr>
                <w:lang w:val="en-GB"/>
              </w:rPr>
              <w:t>Domain Controller</w:t>
            </w:r>
          </w:p>
        </w:tc>
        <w:tc>
          <w:tcPr>
            <w:tcW w:w="6552" w:type="dxa"/>
          </w:tcPr>
          <w:p w14:paraId="10EF3B2D" w14:textId="40FB46D3" w:rsidR="00227F75" w:rsidRDefault="00686D53" w:rsidP="00B42668">
            <w:pPr>
              <w:spacing w:before="120" w:after="120"/>
              <w:rPr>
                <w:lang w:val="en-GB"/>
              </w:rPr>
            </w:pPr>
            <w:r w:rsidRPr="00686D53">
              <w:rPr>
                <w:lang w:val="en-GB"/>
              </w:rPr>
              <w:t>Server zur zentralen Authentifizierung von Computern und Benutzern in einem Rechnernetz</w:t>
            </w:r>
          </w:p>
        </w:tc>
      </w:tr>
      <w:tr w:rsidR="0007552F" w14:paraId="5BC598D7" w14:textId="77777777" w:rsidTr="00B23B72">
        <w:tc>
          <w:tcPr>
            <w:tcW w:w="2660" w:type="dxa"/>
          </w:tcPr>
          <w:p w14:paraId="05A71852" w14:textId="0550E6C1" w:rsidR="0007552F" w:rsidRDefault="0007552F" w:rsidP="00B42668">
            <w:pPr>
              <w:spacing w:before="120" w:after="120"/>
              <w:rPr>
                <w:lang w:val="en-GB"/>
              </w:rPr>
            </w:pPr>
            <w:r>
              <w:rPr>
                <w:lang w:val="en-GB"/>
              </w:rPr>
              <w:t>Domain</w:t>
            </w:r>
          </w:p>
        </w:tc>
        <w:tc>
          <w:tcPr>
            <w:tcW w:w="6552" w:type="dxa"/>
          </w:tcPr>
          <w:p w14:paraId="765CA8D3" w14:textId="79CCC41D" w:rsidR="0007552F" w:rsidRPr="00686D53" w:rsidRDefault="0007552F" w:rsidP="00B42668">
            <w:pPr>
              <w:spacing w:before="120" w:after="120"/>
              <w:rPr>
                <w:lang w:val="en-GB"/>
              </w:rPr>
            </w:pPr>
            <w:r>
              <w:rPr>
                <w:lang w:val="en-GB"/>
              </w:rPr>
              <w:t>Bereich innerhalb des Forest, der Authentifikationen der Benutzer und Computer enthält</w:t>
            </w:r>
          </w:p>
        </w:tc>
      </w:tr>
      <w:tr w:rsidR="00227F75" w14:paraId="11485DC5" w14:textId="77777777" w:rsidTr="00B23B72">
        <w:tc>
          <w:tcPr>
            <w:tcW w:w="2660" w:type="dxa"/>
          </w:tcPr>
          <w:p w14:paraId="41F6E0E1" w14:textId="3073FC23" w:rsidR="00227F75" w:rsidRDefault="00686D53" w:rsidP="00B42668">
            <w:pPr>
              <w:spacing w:before="120" w:after="120"/>
              <w:rPr>
                <w:lang w:val="en-GB"/>
              </w:rPr>
            </w:pPr>
            <w:r>
              <w:rPr>
                <w:lang w:val="en-GB"/>
              </w:rPr>
              <w:t>Active Directory</w:t>
            </w:r>
          </w:p>
        </w:tc>
        <w:tc>
          <w:tcPr>
            <w:tcW w:w="6552" w:type="dxa"/>
          </w:tcPr>
          <w:p w14:paraId="371DE78A" w14:textId="05EE1B3B" w:rsidR="00227F75" w:rsidRDefault="00065754" w:rsidP="00B42668">
            <w:pPr>
              <w:spacing w:before="120" w:after="120"/>
              <w:rPr>
                <w:lang w:val="en-GB"/>
              </w:rPr>
            </w:pPr>
            <w:r>
              <w:rPr>
                <w:lang w:val="en-GB"/>
              </w:rPr>
              <w:t>Rolle, die Methoden zum Speichern und Abrufen von Daten zur Verfügung stellt</w:t>
            </w:r>
          </w:p>
        </w:tc>
      </w:tr>
      <w:tr w:rsidR="00227F75" w14:paraId="10485915" w14:textId="77777777" w:rsidTr="00B23B72">
        <w:tc>
          <w:tcPr>
            <w:tcW w:w="2660" w:type="dxa"/>
          </w:tcPr>
          <w:p w14:paraId="204210BB" w14:textId="505F5C8B" w:rsidR="00227F75" w:rsidRDefault="000A70D9" w:rsidP="00B42668">
            <w:pPr>
              <w:spacing w:before="120" w:after="120"/>
              <w:rPr>
                <w:lang w:val="en-GB"/>
              </w:rPr>
            </w:pPr>
            <w:r>
              <w:rPr>
                <w:lang w:val="en-GB"/>
              </w:rPr>
              <w:t>Schema</w:t>
            </w:r>
          </w:p>
        </w:tc>
        <w:tc>
          <w:tcPr>
            <w:tcW w:w="6552" w:type="dxa"/>
          </w:tcPr>
          <w:p w14:paraId="21889852" w14:textId="77E098BD" w:rsidR="00227F75" w:rsidRDefault="00E17D42" w:rsidP="00B42668">
            <w:pPr>
              <w:spacing w:before="120" w:after="120"/>
              <w:rPr>
                <w:lang w:val="en-GB"/>
              </w:rPr>
            </w:pPr>
            <w:r>
              <w:rPr>
                <w:lang w:val="en-GB"/>
              </w:rPr>
              <w:t>Hierarchie</w:t>
            </w:r>
            <w:r w:rsidR="002071AA">
              <w:rPr>
                <w:lang w:val="en-GB"/>
              </w:rPr>
              <w:t>, Ordnung, Plan</w:t>
            </w:r>
          </w:p>
        </w:tc>
      </w:tr>
      <w:tr w:rsidR="00227F75" w14:paraId="50BD26DA" w14:textId="77777777" w:rsidTr="00B23B72">
        <w:tc>
          <w:tcPr>
            <w:tcW w:w="2660" w:type="dxa"/>
          </w:tcPr>
          <w:p w14:paraId="428E458F" w14:textId="766D53E8" w:rsidR="00227F75" w:rsidRDefault="00643476" w:rsidP="00B42668">
            <w:pPr>
              <w:spacing w:before="120" w:after="120"/>
              <w:rPr>
                <w:lang w:val="en-GB"/>
              </w:rPr>
            </w:pPr>
            <w:r>
              <w:rPr>
                <w:lang w:val="en-GB"/>
              </w:rPr>
              <w:t>Workstation</w:t>
            </w:r>
          </w:p>
        </w:tc>
        <w:tc>
          <w:tcPr>
            <w:tcW w:w="6552" w:type="dxa"/>
          </w:tcPr>
          <w:p w14:paraId="670F4B00" w14:textId="59206F52" w:rsidR="00227F75" w:rsidRDefault="00B24DE0" w:rsidP="00B42668">
            <w:pPr>
              <w:spacing w:before="120" w:after="120"/>
              <w:rPr>
                <w:lang w:val="en-GB"/>
              </w:rPr>
            </w:pPr>
            <w:r>
              <w:rPr>
                <w:lang w:val="en-GB"/>
              </w:rPr>
              <w:t>der Client in einem Rechnernetzwerk</w:t>
            </w:r>
          </w:p>
        </w:tc>
      </w:tr>
      <w:tr w:rsidR="00227F75" w14:paraId="1B3A45B8" w14:textId="77777777" w:rsidTr="00B23B72">
        <w:tc>
          <w:tcPr>
            <w:tcW w:w="2660" w:type="dxa"/>
          </w:tcPr>
          <w:p w14:paraId="03884999" w14:textId="277AA27E" w:rsidR="00227F75" w:rsidRDefault="003661D8" w:rsidP="00B42668">
            <w:pPr>
              <w:spacing w:before="120" w:after="120"/>
              <w:rPr>
                <w:lang w:val="en-GB"/>
              </w:rPr>
            </w:pPr>
            <w:r>
              <w:rPr>
                <w:lang w:val="en-GB"/>
              </w:rPr>
              <w:t>Partitionen</w:t>
            </w:r>
          </w:p>
        </w:tc>
        <w:tc>
          <w:tcPr>
            <w:tcW w:w="6552" w:type="dxa"/>
          </w:tcPr>
          <w:p w14:paraId="1E7C223D" w14:textId="620F33F7" w:rsidR="00227F75" w:rsidRDefault="000A2980" w:rsidP="00B42668">
            <w:pPr>
              <w:spacing w:before="120" w:after="120"/>
              <w:rPr>
                <w:lang w:val="en-GB"/>
              </w:rPr>
            </w:pPr>
            <w:r w:rsidRPr="000A2980">
              <w:rPr>
                <w:lang w:val="en-GB"/>
              </w:rPr>
              <w:t>zusammenhängenden, aufeinanderfolgenden Datenblöcke eines Teils eines Volumes</w:t>
            </w:r>
          </w:p>
        </w:tc>
      </w:tr>
      <w:tr w:rsidR="00227F75" w14:paraId="56548220" w14:textId="77777777" w:rsidTr="00B23B72">
        <w:tc>
          <w:tcPr>
            <w:tcW w:w="2660" w:type="dxa"/>
          </w:tcPr>
          <w:p w14:paraId="2591693B" w14:textId="7C2C6B46" w:rsidR="00227F75" w:rsidRDefault="008D0C91" w:rsidP="00B42668">
            <w:pPr>
              <w:spacing w:before="120" w:after="120"/>
              <w:rPr>
                <w:lang w:val="en-GB"/>
              </w:rPr>
            </w:pPr>
            <w:r w:rsidRPr="003A1EDA">
              <w:rPr>
                <w:noProof/>
                <w:lang w:val="en-GB"/>
              </w:rPr>
              <w:t>Organisationseinheit</w:t>
            </w:r>
          </w:p>
        </w:tc>
        <w:tc>
          <w:tcPr>
            <w:tcW w:w="6552" w:type="dxa"/>
          </w:tcPr>
          <w:p w14:paraId="567EB78D" w14:textId="79B4EC10" w:rsidR="00227F75" w:rsidRDefault="00404901" w:rsidP="00B42668">
            <w:pPr>
              <w:spacing w:before="120" w:after="120"/>
              <w:rPr>
                <w:lang w:val="en-GB"/>
              </w:rPr>
            </w:pPr>
            <w:r>
              <w:rPr>
                <w:lang w:val="en-GB"/>
              </w:rPr>
              <w:t>Unterteilung z.B.: in Abteilungen</w:t>
            </w:r>
          </w:p>
        </w:tc>
      </w:tr>
      <w:tr w:rsidR="00227F75" w14:paraId="243E7A90" w14:textId="77777777" w:rsidTr="00B23B72">
        <w:tc>
          <w:tcPr>
            <w:tcW w:w="2660" w:type="dxa"/>
          </w:tcPr>
          <w:p w14:paraId="0310E0AB" w14:textId="776CA692" w:rsidR="00227F75" w:rsidRDefault="004254DB" w:rsidP="00B42668">
            <w:pPr>
              <w:spacing w:before="120" w:after="120"/>
              <w:rPr>
                <w:lang w:val="en-GB"/>
              </w:rPr>
            </w:pPr>
            <w:r w:rsidRPr="004254DB">
              <w:rPr>
                <w:lang w:val="en-GB"/>
              </w:rPr>
              <w:t>Replikation</w:t>
            </w:r>
          </w:p>
        </w:tc>
        <w:tc>
          <w:tcPr>
            <w:tcW w:w="6552" w:type="dxa"/>
          </w:tcPr>
          <w:p w14:paraId="3987A7D5" w14:textId="2C83F869" w:rsidR="00227F75" w:rsidRDefault="00C56D35" w:rsidP="00B42668">
            <w:pPr>
              <w:spacing w:before="120" w:after="120"/>
              <w:rPr>
                <w:lang w:val="en-GB"/>
              </w:rPr>
            </w:pPr>
            <w:r w:rsidRPr="00C56D35">
              <w:rPr>
                <w:lang w:val="en-GB"/>
              </w:rPr>
              <w:t>Vervielfältigung der Erbinformation</w:t>
            </w:r>
            <w:r>
              <w:rPr>
                <w:lang w:val="en-GB"/>
              </w:rPr>
              <w:t xml:space="preserve"> (jede Domäne bekommt neuestes Schema)</w:t>
            </w:r>
          </w:p>
        </w:tc>
      </w:tr>
      <w:tr w:rsidR="00227F75" w14:paraId="76CD651B" w14:textId="77777777" w:rsidTr="00B23B72">
        <w:tc>
          <w:tcPr>
            <w:tcW w:w="2660" w:type="dxa"/>
          </w:tcPr>
          <w:p w14:paraId="0BF0AB2D" w14:textId="6B282C46" w:rsidR="00227F75" w:rsidRDefault="008B7A36" w:rsidP="00B42668">
            <w:pPr>
              <w:spacing w:before="120" w:after="120"/>
              <w:rPr>
                <w:lang w:val="en-GB"/>
              </w:rPr>
            </w:pPr>
            <w:r>
              <w:rPr>
                <w:lang w:val="en-GB"/>
              </w:rPr>
              <w:t>Gesamtstruktur / Forest</w:t>
            </w:r>
          </w:p>
        </w:tc>
        <w:tc>
          <w:tcPr>
            <w:tcW w:w="6552" w:type="dxa"/>
          </w:tcPr>
          <w:p w14:paraId="2AE38E0D" w14:textId="481E5B1D" w:rsidR="00227F75" w:rsidRDefault="000F224B" w:rsidP="00B42668">
            <w:pPr>
              <w:spacing w:before="120" w:after="120"/>
              <w:rPr>
                <w:lang w:val="en-GB"/>
              </w:rPr>
            </w:pPr>
            <w:r>
              <w:rPr>
                <w:lang w:val="en-GB"/>
              </w:rPr>
              <w:t xml:space="preserve">Netzwerk an Domänen </w:t>
            </w:r>
          </w:p>
        </w:tc>
      </w:tr>
      <w:tr w:rsidR="00227F75" w14:paraId="0A034F4F" w14:textId="77777777" w:rsidTr="00B23B72">
        <w:tc>
          <w:tcPr>
            <w:tcW w:w="2660" w:type="dxa"/>
          </w:tcPr>
          <w:p w14:paraId="40ACBB96" w14:textId="08A8781C" w:rsidR="00227F75" w:rsidRDefault="0029377E" w:rsidP="00B42668">
            <w:pPr>
              <w:spacing w:before="120" w:after="120"/>
              <w:rPr>
                <w:lang w:val="en-GB"/>
              </w:rPr>
            </w:pPr>
            <w:r>
              <w:rPr>
                <w:lang w:val="en-GB"/>
              </w:rPr>
              <w:t>Policy</w:t>
            </w:r>
          </w:p>
        </w:tc>
        <w:tc>
          <w:tcPr>
            <w:tcW w:w="6552" w:type="dxa"/>
          </w:tcPr>
          <w:p w14:paraId="3DA55038" w14:textId="385ED36F" w:rsidR="00227F75" w:rsidRDefault="0092336B" w:rsidP="00B42668">
            <w:pPr>
              <w:spacing w:before="120" w:after="120"/>
              <w:rPr>
                <w:lang w:val="en-GB"/>
              </w:rPr>
            </w:pPr>
            <w:r>
              <w:rPr>
                <w:lang w:val="en-GB"/>
              </w:rPr>
              <w:t xml:space="preserve">Richtlinie einer Gruppe (z.B.: </w:t>
            </w:r>
            <w:r w:rsidR="009F3D81">
              <w:rPr>
                <w:lang w:val="en-GB"/>
              </w:rPr>
              <w:t>Hintergrund, Passwort, Installation, …)</w:t>
            </w:r>
          </w:p>
        </w:tc>
      </w:tr>
      <w:tr w:rsidR="00227F75" w14:paraId="73882D8F" w14:textId="77777777" w:rsidTr="00B23B72">
        <w:tc>
          <w:tcPr>
            <w:tcW w:w="2660" w:type="dxa"/>
          </w:tcPr>
          <w:p w14:paraId="3C0650CF" w14:textId="77777777" w:rsidR="00227F75" w:rsidRDefault="00227F75" w:rsidP="00B42668">
            <w:pPr>
              <w:spacing w:before="120" w:after="120"/>
              <w:rPr>
                <w:lang w:val="en-GB"/>
              </w:rPr>
            </w:pPr>
          </w:p>
        </w:tc>
        <w:tc>
          <w:tcPr>
            <w:tcW w:w="6552" w:type="dxa"/>
          </w:tcPr>
          <w:p w14:paraId="5956D723" w14:textId="77777777" w:rsidR="00227F75" w:rsidRDefault="00227F75" w:rsidP="00B42668">
            <w:pPr>
              <w:spacing w:before="120" w:after="120"/>
              <w:rPr>
                <w:lang w:val="en-GB"/>
              </w:rPr>
            </w:pPr>
          </w:p>
        </w:tc>
      </w:tr>
      <w:tr w:rsidR="00227F75" w14:paraId="1E53DCE5" w14:textId="77777777" w:rsidTr="00B23B72">
        <w:tc>
          <w:tcPr>
            <w:tcW w:w="2660" w:type="dxa"/>
          </w:tcPr>
          <w:p w14:paraId="4A48AA9B" w14:textId="77777777" w:rsidR="00227F75" w:rsidRDefault="00227F75" w:rsidP="00B42668">
            <w:pPr>
              <w:spacing w:before="120" w:after="120"/>
              <w:rPr>
                <w:lang w:val="en-GB"/>
              </w:rPr>
            </w:pPr>
          </w:p>
        </w:tc>
        <w:tc>
          <w:tcPr>
            <w:tcW w:w="6552" w:type="dxa"/>
          </w:tcPr>
          <w:p w14:paraId="60C5C643" w14:textId="77777777" w:rsidR="00227F75" w:rsidRDefault="00227F75" w:rsidP="00B42668">
            <w:pPr>
              <w:spacing w:before="120" w:after="120"/>
              <w:rPr>
                <w:lang w:val="en-GB"/>
              </w:rPr>
            </w:pPr>
          </w:p>
        </w:tc>
      </w:tr>
    </w:tbl>
    <w:p w14:paraId="0DC0F388" w14:textId="77777777" w:rsidR="00FD1946" w:rsidRPr="003A1EDA" w:rsidRDefault="00FD1946">
      <w:pPr>
        <w:rPr>
          <w:rFonts w:asciiTheme="majorHAnsi" w:eastAsiaTheme="majorEastAsia" w:hAnsiTheme="majorHAnsi" w:cstheme="majorBidi"/>
          <w:b/>
          <w:bCs/>
          <w:noProof/>
          <w:color w:val="365F91" w:themeColor="accent1" w:themeShade="BF"/>
          <w:sz w:val="28"/>
          <w:szCs w:val="28"/>
          <w:lang w:val="en-GB"/>
        </w:rPr>
      </w:pPr>
      <w:r w:rsidRPr="003A1EDA">
        <w:rPr>
          <w:noProof/>
          <w:lang w:val="en-GB"/>
        </w:rPr>
        <w:br w:type="page"/>
      </w:r>
    </w:p>
    <w:p w14:paraId="210E5E74" w14:textId="227A4312" w:rsidR="00F465C2" w:rsidRDefault="008C053C" w:rsidP="00F465C2">
      <w:pPr>
        <w:pStyle w:val="berschrift1"/>
        <w:rPr>
          <w:noProof/>
          <w:lang w:val="en-GB"/>
        </w:rPr>
      </w:pPr>
      <w:bookmarkStart w:id="3" w:name="_Toc106796641"/>
      <w:r w:rsidRPr="003A1EDA">
        <w:rPr>
          <w:noProof/>
          <w:lang w:val="en-GB"/>
        </w:rPr>
        <w:lastRenderedPageBreak/>
        <w:t>Theor</w:t>
      </w:r>
      <w:r w:rsidR="00F465C2" w:rsidRPr="003A1EDA">
        <w:rPr>
          <w:noProof/>
          <w:lang w:val="en-GB"/>
        </w:rPr>
        <w:t>e</w:t>
      </w:r>
      <w:r w:rsidRPr="003A1EDA">
        <w:rPr>
          <w:noProof/>
          <w:lang w:val="en-GB"/>
        </w:rPr>
        <w:t>tische Grundlagen</w:t>
      </w:r>
      <w:bookmarkEnd w:id="3"/>
    </w:p>
    <w:p w14:paraId="5B3003DF" w14:textId="0A42418F" w:rsidR="00593355" w:rsidRPr="00593355" w:rsidRDefault="00593355" w:rsidP="00593355">
      <w:pPr>
        <w:rPr>
          <w:lang w:val="en-GB"/>
        </w:rPr>
      </w:pPr>
      <w:r>
        <w:rPr>
          <w:lang w:val="en-GB"/>
        </w:rPr>
        <w:t xml:space="preserve">Overall picture: </w:t>
      </w:r>
      <w:hyperlink r:id="rId15" w:history="1">
        <w:r w:rsidRPr="00D836BF">
          <w:rPr>
            <w:rStyle w:val="Hyperlink"/>
            <w:lang w:val="en-GB"/>
          </w:rPr>
          <w:t>https://serverfault.com/questions/886655/difference-between-domain-domain-controller-and-active-directory</w:t>
        </w:r>
      </w:hyperlink>
    </w:p>
    <w:p w14:paraId="093338DC" w14:textId="77AD04B3" w:rsidR="002C29C6" w:rsidRPr="003A1EDA" w:rsidRDefault="002C29C6" w:rsidP="002C29C6">
      <w:pPr>
        <w:pStyle w:val="berschrift2"/>
        <w:rPr>
          <w:noProof/>
          <w:lang w:val="en-GB"/>
        </w:rPr>
      </w:pPr>
      <w:bookmarkStart w:id="4" w:name="_Toc106796642"/>
      <w:r w:rsidRPr="003A1EDA">
        <w:rPr>
          <w:noProof/>
          <w:lang w:val="en-GB"/>
        </w:rPr>
        <w:t>Virtuelle Maschine</w:t>
      </w:r>
      <w:bookmarkEnd w:id="4"/>
    </w:p>
    <w:p w14:paraId="21B501D8" w14:textId="57095475" w:rsidR="001623E0" w:rsidRPr="003A1EDA" w:rsidRDefault="00A931F6" w:rsidP="00F465C2">
      <w:pPr>
        <w:rPr>
          <w:noProof/>
          <w:lang w:val="en-GB"/>
        </w:rPr>
      </w:pPr>
      <w:r w:rsidRPr="003A1EDA">
        <w:rPr>
          <w:noProof/>
          <w:lang w:val="en-GB"/>
        </w:rPr>
        <w:t>Die Virtuelle Maschine benötigt diese Spacks</w:t>
      </w:r>
      <w:r w:rsidR="002B2861" w:rsidRPr="003A1EDA">
        <w:rPr>
          <w:noProof/>
          <w:lang w:val="en-GB"/>
        </w:rPr>
        <w:t>/Einstellungen</w:t>
      </w:r>
      <w:r w:rsidRPr="003A1EDA">
        <w:rPr>
          <w:noProof/>
          <w:lang w:val="en-GB"/>
        </w:rPr>
        <w:t>:</w:t>
      </w:r>
    </w:p>
    <w:p w14:paraId="0E87795A" w14:textId="68A27A4A" w:rsidR="00A931F6" w:rsidRPr="003A1EDA" w:rsidRDefault="00335FF5" w:rsidP="0017570C">
      <w:pPr>
        <w:pStyle w:val="Listenabsatz"/>
        <w:numPr>
          <w:ilvl w:val="0"/>
          <w:numId w:val="6"/>
        </w:numPr>
        <w:rPr>
          <w:noProof/>
          <w:lang w:val="en-GB"/>
        </w:rPr>
      </w:pPr>
      <w:r w:rsidRPr="003A1EDA">
        <w:rPr>
          <w:noProof/>
          <w:lang w:val="en-GB"/>
        </w:rPr>
        <w:t>mind. 50GB Festplattenspeicher</w:t>
      </w:r>
    </w:p>
    <w:p w14:paraId="5D09C78F" w14:textId="354EF862" w:rsidR="00335FF5" w:rsidRPr="003A1EDA" w:rsidRDefault="00335FF5" w:rsidP="0017570C">
      <w:pPr>
        <w:pStyle w:val="Listenabsatz"/>
        <w:numPr>
          <w:ilvl w:val="0"/>
          <w:numId w:val="6"/>
        </w:numPr>
        <w:rPr>
          <w:noProof/>
          <w:lang w:val="en-GB"/>
        </w:rPr>
      </w:pPr>
      <w:r w:rsidRPr="003A1EDA">
        <w:rPr>
          <w:noProof/>
          <w:lang w:val="en-GB"/>
        </w:rPr>
        <w:t>mind. 2GB RAM (4GB is</w:t>
      </w:r>
      <w:r w:rsidR="0035135A" w:rsidRPr="003A1EDA">
        <w:rPr>
          <w:noProof/>
          <w:lang w:val="en-GB"/>
        </w:rPr>
        <w:t>t</w:t>
      </w:r>
      <w:r w:rsidRPr="003A1EDA">
        <w:rPr>
          <w:noProof/>
          <w:lang w:val="en-GB"/>
        </w:rPr>
        <w:t xml:space="preserve"> besser)</w:t>
      </w:r>
    </w:p>
    <w:p w14:paraId="319B9DD8" w14:textId="715ABDF7" w:rsidR="002B2861" w:rsidRPr="003A1EDA" w:rsidRDefault="00595FD9" w:rsidP="0017570C">
      <w:pPr>
        <w:pStyle w:val="Listenabsatz"/>
        <w:numPr>
          <w:ilvl w:val="0"/>
          <w:numId w:val="6"/>
        </w:numPr>
        <w:rPr>
          <w:noProof/>
          <w:lang w:val="en-GB"/>
        </w:rPr>
      </w:pPr>
      <w:r w:rsidRPr="003A1EDA">
        <w:rPr>
          <w:noProof/>
          <w:lang w:val="en-GB"/>
        </w:rPr>
        <w:t xml:space="preserve">2 Netzwerkkarten (NAT und internes Netz (Name: </w:t>
      </w:r>
      <w:r w:rsidR="008F1A03" w:rsidRPr="003A1EDA">
        <w:rPr>
          <w:noProof/>
          <w:lang w:val="en-GB"/>
        </w:rPr>
        <w:t>intnet</w:t>
      </w:r>
      <w:r w:rsidR="006064B0" w:rsidRPr="003A1EDA">
        <w:rPr>
          <w:noProof/>
          <w:lang w:val="en-GB"/>
        </w:rPr>
        <w:t>_windows)</w:t>
      </w:r>
      <w:r w:rsidR="00635613" w:rsidRPr="003A1EDA">
        <w:rPr>
          <w:noProof/>
          <w:lang w:val="en-GB"/>
        </w:rPr>
        <w:t>)</w:t>
      </w:r>
    </w:p>
    <w:p w14:paraId="51F42D19" w14:textId="3E6EF770" w:rsidR="006C3129" w:rsidRPr="003A1EDA" w:rsidRDefault="00B5089E" w:rsidP="006C3129">
      <w:pPr>
        <w:pStyle w:val="berschrift2"/>
        <w:rPr>
          <w:noProof/>
          <w:lang w:val="en-GB"/>
        </w:rPr>
      </w:pPr>
      <w:bookmarkStart w:id="5" w:name="_Toc106796643"/>
      <w:r w:rsidRPr="003A1EDA">
        <w:rPr>
          <w:noProof/>
          <w:lang w:val="en-GB"/>
        </w:rPr>
        <w:t>Domain Controller</w:t>
      </w:r>
      <w:bookmarkEnd w:id="5"/>
    </w:p>
    <w:p w14:paraId="42176B8A" w14:textId="5D3B8B20" w:rsidR="00262D95" w:rsidRPr="003A1EDA" w:rsidRDefault="00262D95" w:rsidP="00262D95">
      <w:pPr>
        <w:rPr>
          <w:noProof/>
          <w:lang w:val="en-GB"/>
        </w:rPr>
      </w:pPr>
      <w:r w:rsidRPr="003A1EDA">
        <w:rPr>
          <w:noProof/>
          <w:lang w:val="en-GB"/>
        </w:rPr>
        <w:t>Der Domain Controller ist der Controller aller Domänen.</w:t>
      </w:r>
      <w:r w:rsidR="00574726" w:rsidRPr="003A1EDA">
        <w:rPr>
          <w:noProof/>
          <w:lang w:val="en-GB"/>
        </w:rPr>
        <w:t xml:space="preserve"> Aus diesem Grund muss er besonders gut gesichert / geschützt sein, weil der die anderen Domänen verwaltet.</w:t>
      </w:r>
      <w:r w:rsidR="0067338D" w:rsidRPr="003A1EDA">
        <w:rPr>
          <w:noProof/>
          <w:lang w:val="en-GB"/>
        </w:rPr>
        <w:t xml:space="preserve"> Als Anmeldeoption steht hier eigentlich nur das Administratorkonto zur Verfügung.</w:t>
      </w:r>
      <w:r w:rsidR="007740BB" w:rsidRPr="003A1EDA">
        <w:rPr>
          <w:noProof/>
          <w:lang w:val="en-GB"/>
        </w:rPr>
        <w:t xml:space="preserve"> Für mehr Sicherheit kann man den Domain Controller auf mehrere Standorte aufteilen, sprich man hat bessere </w:t>
      </w:r>
      <w:r w:rsidR="001E1672" w:rsidRPr="003A1EDA">
        <w:rPr>
          <w:noProof/>
          <w:lang w:val="en-GB"/>
        </w:rPr>
        <w:t>Redundanz</w:t>
      </w:r>
      <w:r w:rsidR="007740BB" w:rsidRPr="003A1EDA">
        <w:rPr>
          <w:noProof/>
          <w:lang w:val="en-GB"/>
        </w:rPr>
        <w:t>.</w:t>
      </w:r>
      <w:r w:rsidR="00EE640B" w:rsidRPr="003A1EDA">
        <w:rPr>
          <w:noProof/>
          <w:lang w:val="en-GB"/>
        </w:rPr>
        <w:t xml:space="preserve"> Meistens installiert man dort auch einen DNS-Server und einen DHCP-Server.</w:t>
      </w:r>
    </w:p>
    <w:p w14:paraId="5361BEDC" w14:textId="3A930062" w:rsidR="00C76BCF" w:rsidRPr="003A1EDA" w:rsidRDefault="00C76BCF" w:rsidP="00C76BCF">
      <w:pPr>
        <w:pStyle w:val="berschrift3"/>
        <w:rPr>
          <w:noProof/>
          <w:lang w:val="en-GB"/>
        </w:rPr>
      </w:pPr>
      <w:r w:rsidRPr="003A1EDA">
        <w:rPr>
          <w:noProof/>
          <w:lang w:val="en-GB"/>
        </w:rPr>
        <w:t>RODC</w:t>
      </w:r>
    </w:p>
    <w:p w14:paraId="348291FC" w14:textId="60068465" w:rsidR="00465E6F" w:rsidRPr="003A1EDA" w:rsidRDefault="00465E6F" w:rsidP="00465E6F">
      <w:pPr>
        <w:rPr>
          <w:noProof/>
          <w:lang w:val="en-GB"/>
        </w:rPr>
      </w:pPr>
      <w:r w:rsidRPr="003A1EDA">
        <w:rPr>
          <w:noProof/>
          <w:lang w:val="en-GB"/>
        </w:rPr>
        <w:t xml:space="preserve">RODC steht für Read-Only-Domain-Controller. Der Unterschied zu einem normalen Domain Controller ist, dass dieser </w:t>
      </w:r>
      <w:r w:rsidR="00A81DE4">
        <w:rPr>
          <w:noProof/>
          <w:lang w:val="en-GB"/>
        </w:rPr>
        <w:t>Replikationen nur lesen / bekommen kann, allerdings nichts verändern kann.</w:t>
      </w:r>
    </w:p>
    <w:p w14:paraId="2C644ACC" w14:textId="5528BA92" w:rsidR="00426F70" w:rsidRPr="003A1EDA" w:rsidRDefault="00426F70" w:rsidP="00426F70">
      <w:pPr>
        <w:pStyle w:val="berschrift3"/>
        <w:rPr>
          <w:noProof/>
          <w:lang w:val="en-GB"/>
        </w:rPr>
      </w:pPr>
      <w:r w:rsidRPr="003A1EDA">
        <w:rPr>
          <w:noProof/>
          <w:lang w:val="en-GB"/>
        </w:rPr>
        <w:t>Partitionen</w:t>
      </w:r>
    </w:p>
    <w:p w14:paraId="168A434A" w14:textId="6A33B6D9" w:rsidR="00FD68C5" w:rsidRPr="003A1EDA" w:rsidRDefault="00FD68C5" w:rsidP="00FD68C5">
      <w:pPr>
        <w:pStyle w:val="berschrift4"/>
        <w:rPr>
          <w:noProof/>
          <w:lang w:val="en-GB"/>
        </w:rPr>
      </w:pPr>
      <w:r w:rsidRPr="003A1EDA">
        <w:rPr>
          <w:noProof/>
          <w:lang w:val="en-GB"/>
        </w:rPr>
        <w:t>Schema Partition</w:t>
      </w:r>
    </w:p>
    <w:p w14:paraId="5CFA9AB7" w14:textId="298250BD" w:rsidR="00FD68C5" w:rsidRPr="003A1EDA" w:rsidRDefault="00FD68C5" w:rsidP="00FD68C5">
      <w:pPr>
        <w:rPr>
          <w:noProof/>
          <w:lang w:val="en-GB"/>
        </w:rPr>
      </w:pPr>
      <w:r w:rsidRPr="003A1EDA">
        <w:rPr>
          <w:noProof/>
          <w:lang w:val="en-GB"/>
        </w:rPr>
        <w:t>Die Schemapartition enthält das Klassen- und Attributenschema</w:t>
      </w:r>
      <w:r w:rsidR="00383620" w:rsidRPr="003A1EDA">
        <w:rPr>
          <w:noProof/>
          <w:lang w:val="en-GB"/>
        </w:rPr>
        <w:t>. Das bedeutet, dass hier die Hierarchie gespeichert ist, also welche Objekte im Forest existieren können.</w:t>
      </w:r>
      <w:r w:rsidR="003B7A05" w:rsidRPr="003A1EDA">
        <w:rPr>
          <w:noProof/>
          <w:lang w:val="en-GB"/>
        </w:rPr>
        <w:t xml:space="preserve"> Jeder Domain Controller in diesem Forest hat ein Replikat des gleichen Schemas</w:t>
      </w:r>
      <w:r w:rsidR="00223B33" w:rsidRPr="003A1EDA">
        <w:rPr>
          <w:noProof/>
          <w:lang w:val="en-GB"/>
        </w:rPr>
        <w:t>.</w:t>
      </w:r>
    </w:p>
    <w:p w14:paraId="4AC02F3B" w14:textId="4FEC17F2" w:rsidR="00FD68C5" w:rsidRPr="003A1EDA" w:rsidRDefault="00FD68C5" w:rsidP="00FD68C5">
      <w:pPr>
        <w:pStyle w:val="berschrift4"/>
        <w:rPr>
          <w:noProof/>
          <w:lang w:val="en-GB"/>
        </w:rPr>
      </w:pPr>
      <w:r w:rsidRPr="003A1EDA">
        <w:rPr>
          <w:noProof/>
          <w:lang w:val="en-GB"/>
        </w:rPr>
        <w:t>Configuration Partition</w:t>
      </w:r>
    </w:p>
    <w:p w14:paraId="2F5F76A8" w14:textId="04916AC0" w:rsidR="005651F7" w:rsidRPr="003A1EDA" w:rsidRDefault="001B0DE6" w:rsidP="005651F7">
      <w:pPr>
        <w:rPr>
          <w:noProof/>
          <w:lang w:val="en-GB"/>
        </w:rPr>
      </w:pPr>
      <w:r w:rsidRPr="003A1EDA">
        <w:rPr>
          <w:noProof/>
          <w:lang w:val="en-GB"/>
        </w:rPr>
        <w:t>Die Konfigurationspartition enthält die Einstellungen bzgl. des Domain Controllers. Hierunter fallen dann solche Einstellungen wie Policies, DNS-Server oder DHCP-Server.</w:t>
      </w:r>
      <w:r w:rsidR="00D01E86" w:rsidRPr="003A1EDA">
        <w:rPr>
          <w:noProof/>
          <w:lang w:val="en-GB"/>
        </w:rPr>
        <w:t xml:space="preserve"> Jeder Domain Controller im Forest verfügt wieder über ein Replikat derselben Konfigurationspartition.</w:t>
      </w:r>
    </w:p>
    <w:p w14:paraId="01F18944" w14:textId="0F28DEDA" w:rsidR="00FD68C5" w:rsidRPr="003A1EDA" w:rsidRDefault="00FD68C5" w:rsidP="00FD68C5">
      <w:pPr>
        <w:pStyle w:val="berschrift4"/>
        <w:rPr>
          <w:noProof/>
          <w:lang w:val="en-GB"/>
        </w:rPr>
      </w:pPr>
      <w:r w:rsidRPr="003A1EDA">
        <w:rPr>
          <w:noProof/>
          <w:lang w:val="en-GB"/>
        </w:rPr>
        <w:t>Domain Partition</w:t>
      </w:r>
    </w:p>
    <w:p w14:paraId="2DFA1CE0" w14:textId="0F1821FD" w:rsidR="00661A82" w:rsidRPr="003A1EDA" w:rsidRDefault="00661A82" w:rsidP="00661A82">
      <w:pPr>
        <w:rPr>
          <w:noProof/>
          <w:lang w:val="en-GB"/>
        </w:rPr>
      </w:pPr>
      <w:r w:rsidRPr="003A1EDA">
        <w:rPr>
          <w:noProof/>
          <w:lang w:val="en-GB"/>
        </w:rPr>
        <w:t>Die Domainpartition enthält die mit der lokalen Domäne verknüpften Verzeichnisobjekte, wie Benutzer und Computer. Eine Domäne kann mehrere Domänencontroller haben und eine Gesamtstruktur kann mehrere Domänen haben. Jeder Domänencontroller speichert ein vollständiges Replikat der Domänenpartition für seine lokale Domäne, speichert aber keine Replikate der Domänenpartitionen für andere Domänen.</w:t>
      </w:r>
    </w:p>
    <w:p w14:paraId="6ED3DEF5" w14:textId="77777777" w:rsidR="00FD1946" w:rsidRPr="003A1EDA" w:rsidRDefault="00FD1946">
      <w:pPr>
        <w:rPr>
          <w:rFonts w:asciiTheme="majorHAnsi" w:eastAsiaTheme="majorEastAsia" w:hAnsiTheme="majorHAnsi" w:cstheme="majorBidi"/>
          <w:b/>
          <w:bCs/>
          <w:noProof/>
          <w:color w:val="4F81BD" w:themeColor="accent1"/>
          <w:sz w:val="26"/>
          <w:szCs w:val="26"/>
          <w:lang w:val="en-GB"/>
        </w:rPr>
      </w:pPr>
      <w:r w:rsidRPr="003A1EDA">
        <w:rPr>
          <w:noProof/>
          <w:lang w:val="en-GB"/>
        </w:rPr>
        <w:br w:type="page"/>
      </w:r>
    </w:p>
    <w:p w14:paraId="1926E0E7" w14:textId="3E4B6E51" w:rsidR="001C57D1" w:rsidRPr="003A1EDA" w:rsidRDefault="001C57D1" w:rsidP="001C57D1">
      <w:pPr>
        <w:pStyle w:val="berschrift2"/>
        <w:rPr>
          <w:noProof/>
          <w:lang w:val="en-GB"/>
        </w:rPr>
      </w:pPr>
      <w:bookmarkStart w:id="6" w:name="_Toc106796644"/>
      <w:r w:rsidRPr="003A1EDA">
        <w:rPr>
          <w:noProof/>
          <w:lang w:val="en-GB"/>
        </w:rPr>
        <w:lastRenderedPageBreak/>
        <w:t>Active Directory</w:t>
      </w:r>
      <w:bookmarkEnd w:id="6"/>
    </w:p>
    <w:p w14:paraId="0272E4E2" w14:textId="51798901" w:rsidR="00761914" w:rsidRPr="003A1EDA" w:rsidRDefault="00761914" w:rsidP="00761914">
      <w:pPr>
        <w:pStyle w:val="berschrift3"/>
        <w:rPr>
          <w:noProof/>
          <w:lang w:val="en-GB"/>
        </w:rPr>
      </w:pPr>
      <w:r w:rsidRPr="003A1EDA">
        <w:rPr>
          <w:noProof/>
          <w:lang w:val="en-GB"/>
        </w:rPr>
        <w:t>Grundlagen</w:t>
      </w:r>
    </w:p>
    <w:p w14:paraId="3E89D576" w14:textId="4B895C8D" w:rsidR="00761914" w:rsidRPr="003A1EDA" w:rsidRDefault="00F70129" w:rsidP="00761914">
      <w:pPr>
        <w:rPr>
          <w:noProof/>
          <w:lang w:val="en-GB"/>
        </w:rPr>
      </w:pPr>
      <w:r w:rsidRPr="003A1EDA">
        <w:rPr>
          <w:noProof/>
          <w:lang w:val="en-GB"/>
        </w:rPr>
        <w:t>Active Directory Domain Services (AD DS)</w:t>
      </w:r>
      <w:r w:rsidR="00C42837" w:rsidRPr="003A1EDA">
        <w:rPr>
          <w:noProof/>
          <w:lang w:val="en-GB"/>
        </w:rPr>
        <w:t xml:space="preserve"> stellen Methoden zur Verfügung, die das Speichern von Daten innerhalb des Netzwerkes und das Zur-Verfügung-Stellen der Daten für Benutzer und Administratoren ermöglicht.</w:t>
      </w:r>
    </w:p>
    <w:p w14:paraId="603D4227" w14:textId="77777777" w:rsidR="00022841" w:rsidRPr="003A1EDA" w:rsidRDefault="00E06454" w:rsidP="00022841">
      <w:pPr>
        <w:rPr>
          <w:rStyle w:val="Hyperlink"/>
          <w:noProof/>
          <w:lang w:val="en-GB"/>
        </w:rPr>
      </w:pPr>
      <w:hyperlink r:id="rId16" w:history="1">
        <w:r w:rsidR="00022841" w:rsidRPr="003A1EDA">
          <w:rPr>
            <w:rStyle w:val="Hyperlink"/>
            <w:noProof/>
            <w:lang w:val="en-GB"/>
          </w:rPr>
          <w:t>https://docs.microsoft.com/de-de/windows-server/identity/ad-ds/deploy/ad-ds-deployment</w:t>
        </w:r>
      </w:hyperlink>
    </w:p>
    <w:p w14:paraId="08BA455B" w14:textId="6CB443B5" w:rsidR="000643D4" w:rsidRPr="003A1EDA" w:rsidRDefault="000643D4" w:rsidP="000643D4">
      <w:pPr>
        <w:pStyle w:val="berschrift3"/>
        <w:rPr>
          <w:noProof/>
          <w:lang w:val="en-GB"/>
        </w:rPr>
      </w:pPr>
      <w:r w:rsidRPr="003A1EDA">
        <w:rPr>
          <w:noProof/>
          <w:lang w:val="en-GB"/>
        </w:rPr>
        <w:t>Services</w:t>
      </w:r>
      <w:r w:rsidR="006728B7" w:rsidRPr="003A1EDA">
        <w:rPr>
          <w:noProof/>
          <w:lang w:val="en-GB"/>
        </w:rPr>
        <w:t xml:space="preserve"> von AD DS</w:t>
      </w:r>
    </w:p>
    <w:p w14:paraId="032AB983" w14:textId="1082A96D" w:rsidR="00902537" w:rsidRPr="003A1EDA" w:rsidRDefault="00B62AA9" w:rsidP="00C00DD8">
      <w:pPr>
        <w:rPr>
          <w:noProof/>
          <w:lang w:val="en-GB"/>
        </w:rPr>
      </w:pPr>
      <w:r w:rsidRPr="003A1EDA">
        <w:rPr>
          <w:noProof/>
          <w:lang w:val="en-GB"/>
        </w:rPr>
        <w:t xml:space="preserve">AD DS </w:t>
      </w:r>
      <w:r w:rsidR="00902537" w:rsidRPr="003A1EDA">
        <w:rPr>
          <w:noProof/>
          <w:lang w:val="en-GB"/>
        </w:rPr>
        <w:t>enthält mehrere Services</w:t>
      </w:r>
      <w:r w:rsidR="00A763A2" w:rsidRPr="003A1EDA">
        <w:rPr>
          <w:noProof/>
          <w:lang w:val="en-GB"/>
        </w:rPr>
        <w:t xml:space="preserve"> (eigentlich nicht notwendig zu wissen…)</w:t>
      </w:r>
      <w:r w:rsidR="00902537" w:rsidRPr="003A1EDA">
        <w:rPr>
          <w:noProof/>
          <w:lang w:val="en-GB"/>
        </w:rPr>
        <w:t>:</w:t>
      </w:r>
    </w:p>
    <w:p w14:paraId="47CACF63" w14:textId="77777777" w:rsidR="00902537" w:rsidRPr="003A1EDA" w:rsidRDefault="00902537" w:rsidP="00902537">
      <w:pPr>
        <w:pStyle w:val="Listenabsatz"/>
        <w:numPr>
          <w:ilvl w:val="0"/>
          <w:numId w:val="12"/>
        </w:numPr>
        <w:rPr>
          <w:noProof/>
          <w:lang w:val="en-GB"/>
        </w:rPr>
      </w:pPr>
      <w:r w:rsidRPr="003A1EDA">
        <w:rPr>
          <w:b/>
          <w:bCs/>
          <w:noProof/>
          <w:lang w:val="en-GB"/>
        </w:rPr>
        <w:t>Domänendienste</w:t>
      </w:r>
      <w:r w:rsidRPr="003A1EDA">
        <w:rPr>
          <w:noProof/>
          <w:lang w:val="en-GB"/>
        </w:rPr>
        <w:t>: Speichern Daten und verwalten die Kommunikation zwischen den Benutzern und dem Domänen-Controller (DC) . Dies ist die primäre Funktionalität der AD DS.</w:t>
      </w:r>
    </w:p>
    <w:p w14:paraId="4A82E9C6" w14:textId="77777777" w:rsidR="00902537" w:rsidRPr="003A1EDA" w:rsidRDefault="00902537" w:rsidP="00902537">
      <w:pPr>
        <w:pStyle w:val="Listenabsatz"/>
        <w:numPr>
          <w:ilvl w:val="0"/>
          <w:numId w:val="12"/>
        </w:numPr>
        <w:rPr>
          <w:noProof/>
          <w:lang w:val="en-GB"/>
        </w:rPr>
      </w:pPr>
      <w:r w:rsidRPr="003A1EDA">
        <w:rPr>
          <w:b/>
          <w:bCs/>
          <w:noProof/>
          <w:lang w:val="en-GB"/>
        </w:rPr>
        <w:t>Zertifizierungsdienste</w:t>
      </w:r>
      <w:r w:rsidRPr="003A1EDA">
        <w:rPr>
          <w:noProof/>
          <w:lang w:val="en-GB"/>
        </w:rPr>
        <w:t>: Ermöglichen Ihrem DC die Bereitstellung digitaler Zertifikate, Signaturen und Public-Key-Kryptographie.</w:t>
      </w:r>
    </w:p>
    <w:p w14:paraId="1B4F1E7C" w14:textId="77777777" w:rsidR="00902537" w:rsidRPr="003A1EDA" w:rsidRDefault="00902537" w:rsidP="00902537">
      <w:pPr>
        <w:pStyle w:val="Listenabsatz"/>
        <w:numPr>
          <w:ilvl w:val="0"/>
          <w:numId w:val="12"/>
        </w:numPr>
        <w:rPr>
          <w:noProof/>
          <w:lang w:val="en-GB"/>
        </w:rPr>
      </w:pPr>
      <w:r w:rsidRPr="003A1EDA">
        <w:rPr>
          <w:b/>
          <w:bCs/>
          <w:noProof/>
          <w:lang w:val="en-GB"/>
        </w:rPr>
        <w:t>Lightweight Directory Services</w:t>
      </w:r>
      <w:r w:rsidRPr="003A1EDA">
        <w:rPr>
          <w:noProof/>
          <w:lang w:val="en-GB"/>
        </w:rPr>
        <w:t>: Unterstützen das LDAP für plattformübergreifende Domänendienste, wie alle Linux-Computer in Ihrem Netzwerk.</w:t>
      </w:r>
    </w:p>
    <w:p w14:paraId="45512E73" w14:textId="77777777" w:rsidR="00902537" w:rsidRPr="003A1EDA" w:rsidRDefault="00902537" w:rsidP="00902537">
      <w:pPr>
        <w:pStyle w:val="Listenabsatz"/>
        <w:numPr>
          <w:ilvl w:val="0"/>
          <w:numId w:val="12"/>
        </w:numPr>
        <w:rPr>
          <w:noProof/>
          <w:lang w:val="en-GB"/>
        </w:rPr>
      </w:pPr>
      <w:r w:rsidRPr="003A1EDA">
        <w:rPr>
          <w:b/>
          <w:bCs/>
          <w:noProof/>
          <w:lang w:val="en-GB"/>
        </w:rPr>
        <w:t>Directory Federation Services</w:t>
      </w:r>
      <w:r w:rsidRPr="003A1EDA">
        <w:rPr>
          <w:noProof/>
          <w:lang w:val="en-GB"/>
        </w:rPr>
        <w:t>: Ermöglichen die SSO-Authentifizierung für mehrere Anwendungen in derselben Sitzung, so dass Benutzer nicht mehrfach dieselben Anmeldeinformationen angeben müssen.</w:t>
      </w:r>
    </w:p>
    <w:p w14:paraId="3C077103" w14:textId="55492A8C" w:rsidR="00B62AA9" w:rsidRPr="003A1EDA" w:rsidRDefault="00902537" w:rsidP="00902537">
      <w:pPr>
        <w:pStyle w:val="Listenabsatz"/>
        <w:numPr>
          <w:ilvl w:val="0"/>
          <w:numId w:val="12"/>
        </w:numPr>
        <w:rPr>
          <w:noProof/>
          <w:lang w:val="en-GB"/>
        </w:rPr>
      </w:pPr>
      <w:r w:rsidRPr="003A1EDA">
        <w:rPr>
          <w:b/>
          <w:bCs/>
          <w:noProof/>
          <w:lang w:val="en-GB"/>
        </w:rPr>
        <w:t>Berechtigungsverwaltung</w:t>
      </w:r>
      <w:r w:rsidRPr="003A1EDA">
        <w:rPr>
          <w:noProof/>
          <w:lang w:val="en-GB"/>
        </w:rPr>
        <w:t xml:space="preserve">: Steuert Zugriffsberechtigungen und Datenzugriffsrichtlinien. So bestimmt beispielsweise die Berechtigungsverwaltung, ob Sie auf einen Ordner zugreifen oder eine E-Mail senden dürfen. </w:t>
      </w:r>
    </w:p>
    <w:p w14:paraId="72F21951" w14:textId="1F7ECC7E" w:rsidR="00086594" w:rsidRPr="003A1EDA" w:rsidRDefault="00086594" w:rsidP="00086594">
      <w:pPr>
        <w:pStyle w:val="berschrift3"/>
        <w:rPr>
          <w:noProof/>
          <w:lang w:val="en-GB"/>
        </w:rPr>
      </w:pPr>
      <w:r w:rsidRPr="003A1EDA">
        <w:rPr>
          <w:noProof/>
          <w:lang w:val="en-GB"/>
        </w:rPr>
        <w:t>Begriffserklärung</w:t>
      </w:r>
    </w:p>
    <w:p w14:paraId="5EB74B2D" w14:textId="7E3E96C7" w:rsidR="00A336C0" w:rsidRPr="003A1EDA" w:rsidRDefault="00A336C0" w:rsidP="00C00DD8">
      <w:pPr>
        <w:rPr>
          <w:noProof/>
          <w:lang w:val="en-GB"/>
        </w:rPr>
      </w:pPr>
      <w:r w:rsidRPr="003A1EDA">
        <w:rPr>
          <w:noProof/>
          <w:lang w:val="en-GB"/>
        </w:rPr>
        <w:t>Hier sind einige wichtige Begriffe im Zusammenhand mit Active Directory Domain Services:</w:t>
      </w:r>
    </w:p>
    <w:p w14:paraId="4340BAE6" w14:textId="77777777" w:rsidR="00A336C0" w:rsidRPr="003A1EDA" w:rsidRDefault="00A336C0" w:rsidP="00A336C0">
      <w:pPr>
        <w:pStyle w:val="Listenabsatz"/>
        <w:numPr>
          <w:ilvl w:val="0"/>
          <w:numId w:val="11"/>
        </w:numPr>
        <w:rPr>
          <w:noProof/>
          <w:lang w:val="en-GB"/>
        </w:rPr>
      </w:pPr>
      <w:r w:rsidRPr="003A1EDA">
        <w:rPr>
          <w:b/>
          <w:bCs/>
          <w:noProof/>
          <w:lang w:val="en-GB"/>
        </w:rPr>
        <w:t>Schema</w:t>
      </w:r>
      <w:r w:rsidRPr="003A1EDA">
        <w:rPr>
          <w:noProof/>
          <w:lang w:val="en-GB"/>
        </w:rPr>
        <w:t>: Der Satz benutzerdefinierter Regeln für Objekte und Attribute in den AD DS.</w:t>
      </w:r>
    </w:p>
    <w:p w14:paraId="254EE1F9" w14:textId="77777777" w:rsidR="00A336C0" w:rsidRPr="003A1EDA" w:rsidRDefault="00A336C0" w:rsidP="00A336C0">
      <w:pPr>
        <w:pStyle w:val="Listenabsatz"/>
        <w:numPr>
          <w:ilvl w:val="0"/>
          <w:numId w:val="11"/>
        </w:numPr>
        <w:rPr>
          <w:noProof/>
          <w:lang w:val="en-GB"/>
        </w:rPr>
      </w:pPr>
      <w:r w:rsidRPr="003A1EDA">
        <w:rPr>
          <w:b/>
          <w:bCs/>
          <w:noProof/>
          <w:lang w:val="en-GB"/>
        </w:rPr>
        <w:t>Globaler Katalog</w:t>
      </w:r>
      <w:r w:rsidRPr="003A1EDA">
        <w:rPr>
          <w:noProof/>
          <w:lang w:val="en-GB"/>
        </w:rPr>
        <w:t>: Der Container aller Objekte in den AD DS. Wenn Sie den Namen eines Benutzers finden müssen, finden Sie ihn im Globalen Katalog.</w:t>
      </w:r>
    </w:p>
    <w:p w14:paraId="5E3FCDD2" w14:textId="77777777" w:rsidR="00A336C0" w:rsidRPr="003A1EDA" w:rsidRDefault="00A336C0" w:rsidP="00A336C0">
      <w:pPr>
        <w:pStyle w:val="Listenabsatz"/>
        <w:numPr>
          <w:ilvl w:val="0"/>
          <w:numId w:val="11"/>
        </w:numPr>
        <w:rPr>
          <w:noProof/>
          <w:lang w:val="en-GB"/>
        </w:rPr>
      </w:pPr>
      <w:r w:rsidRPr="003A1EDA">
        <w:rPr>
          <w:b/>
          <w:bCs/>
          <w:noProof/>
          <w:lang w:val="en-GB"/>
        </w:rPr>
        <w:t>Such- und Indexmechanismus</w:t>
      </w:r>
      <w:r w:rsidRPr="003A1EDA">
        <w:rPr>
          <w:noProof/>
          <w:lang w:val="en-GB"/>
        </w:rPr>
        <w:t>: Dieses System ermöglicht es den Benutzern, sich in gegenseitig im AD zu finden. Ein gutes Beispiel ist, wenn Ihnen während des Eingebens eines Namens in Ihrem E-Mail-Programm vom E-Mail-Programm mögliche Übereinstimmungen angezeigt werden.</w:t>
      </w:r>
    </w:p>
    <w:p w14:paraId="50C7CC40" w14:textId="77777777" w:rsidR="00A336C0" w:rsidRPr="003A1EDA" w:rsidRDefault="00A336C0" w:rsidP="00A336C0">
      <w:pPr>
        <w:pStyle w:val="Listenabsatz"/>
        <w:numPr>
          <w:ilvl w:val="0"/>
          <w:numId w:val="11"/>
        </w:numPr>
        <w:rPr>
          <w:noProof/>
          <w:lang w:val="en-GB"/>
        </w:rPr>
      </w:pPr>
      <w:r w:rsidRPr="003A1EDA">
        <w:rPr>
          <w:b/>
          <w:bCs/>
          <w:noProof/>
          <w:lang w:val="en-GB"/>
        </w:rPr>
        <w:t>Replikationsdienst</w:t>
      </w:r>
      <w:r w:rsidRPr="003A1EDA">
        <w:rPr>
          <w:noProof/>
          <w:lang w:val="en-GB"/>
        </w:rPr>
        <w:t>: Der Replikationsdienst stellt sicher, dass jeder DC im Netzwerk über denselben Globalen Katalog und dasselbe Schema verfügt.</w:t>
      </w:r>
    </w:p>
    <w:p w14:paraId="1BF3A0B9" w14:textId="77777777" w:rsidR="00A336C0" w:rsidRPr="003A1EDA" w:rsidRDefault="00A336C0" w:rsidP="00A336C0">
      <w:pPr>
        <w:pStyle w:val="Listenabsatz"/>
        <w:numPr>
          <w:ilvl w:val="0"/>
          <w:numId w:val="11"/>
        </w:numPr>
        <w:rPr>
          <w:noProof/>
          <w:lang w:val="en-GB"/>
        </w:rPr>
      </w:pPr>
      <w:r w:rsidRPr="003A1EDA">
        <w:rPr>
          <w:b/>
          <w:bCs/>
          <w:noProof/>
          <w:lang w:val="en-GB"/>
        </w:rPr>
        <w:t>Sites</w:t>
      </w:r>
      <w:r w:rsidRPr="003A1EDA">
        <w:rPr>
          <w:noProof/>
          <w:lang w:val="en-GB"/>
        </w:rPr>
        <w:t>: Sites sind Darstellungen der Netzwerktopologie, die den AD DS zeigen, welche Objekte zusammengehören, um die Replikation und Indexierung zu optimieren.</w:t>
      </w:r>
    </w:p>
    <w:p w14:paraId="422B5092" w14:textId="7B97C3BC" w:rsidR="00A336C0" w:rsidRPr="003A1EDA" w:rsidRDefault="00A336C0" w:rsidP="00A336C0">
      <w:pPr>
        <w:pStyle w:val="Listenabsatz"/>
        <w:numPr>
          <w:ilvl w:val="0"/>
          <w:numId w:val="11"/>
        </w:numPr>
        <w:rPr>
          <w:noProof/>
          <w:lang w:val="en-GB"/>
        </w:rPr>
      </w:pPr>
      <w:r w:rsidRPr="003A1EDA">
        <w:rPr>
          <w:b/>
          <w:bCs/>
          <w:noProof/>
          <w:lang w:val="en-GB"/>
        </w:rPr>
        <w:t>Lightweight Directory Access Protocol</w:t>
      </w:r>
      <w:r w:rsidRPr="003A1EDA">
        <w:rPr>
          <w:noProof/>
          <w:lang w:val="en-GB"/>
        </w:rPr>
        <w:t>: LDAP ist ein Protokoll, über die das AD mit anderen LDAP-fähigen Verzeichnisdiensten plattformübergreifend kommunizieren kann.</w:t>
      </w:r>
    </w:p>
    <w:p w14:paraId="60DEF2A2" w14:textId="1E9E4673" w:rsidR="001011E3" w:rsidRPr="003A1EDA" w:rsidRDefault="00E06454">
      <w:pPr>
        <w:rPr>
          <w:rFonts w:asciiTheme="majorHAnsi" w:eastAsiaTheme="majorEastAsia" w:hAnsiTheme="majorHAnsi" w:cstheme="majorBidi"/>
          <w:b/>
          <w:bCs/>
          <w:noProof/>
          <w:color w:val="4F81BD" w:themeColor="accent1"/>
          <w:lang w:val="en-GB"/>
        </w:rPr>
      </w:pPr>
      <w:hyperlink r:id="rId17" w:anchor=":~:text=Als%20Active%20Directory%20Domain%20Services,in%20logischen%20Hierarchien%20organisieren%20k%C3%B6nnen" w:history="1">
        <w:r w:rsidR="00022841" w:rsidRPr="003A1EDA">
          <w:rPr>
            <w:rStyle w:val="Hyperlink"/>
            <w:noProof/>
            <w:lang w:val="en-GB"/>
          </w:rPr>
          <w:t>https://www.varonis.com/de/blog/active-directory-domain-services-ad-ds#:~:text=Als%20Active%20Directory%20Domain%20Services,in%20logischen%20Hierarchien%20organisieren%20k%C3%B6nnen</w:t>
        </w:r>
      </w:hyperlink>
      <w:r w:rsidR="00A14488" w:rsidRPr="003A1EDA">
        <w:rPr>
          <w:rStyle w:val="Hyperlink"/>
          <w:noProof/>
          <w:lang w:val="en-GB"/>
        </w:rPr>
        <w:t>.</w:t>
      </w:r>
      <w:r w:rsidR="001011E3" w:rsidRPr="003A1EDA">
        <w:rPr>
          <w:noProof/>
          <w:lang w:val="en-GB"/>
        </w:rPr>
        <w:br w:type="page"/>
      </w:r>
    </w:p>
    <w:p w14:paraId="0650DD0C" w14:textId="0DBE841D" w:rsidR="005C5884" w:rsidRPr="003A1EDA" w:rsidRDefault="005C5884" w:rsidP="00C241A7">
      <w:pPr>
        <w:pStyle w:val="berschrift3"/>
        <w:rPr>
          <w:noProof/>
          <w:lang w:val="en-GB"/>
        </w:rPr>
      </w:pPr>
      <w:r w:rsidRPr="003A1EDA">
        <w:rPr>
          <w:noProof/>
          <w:lang w:val="en-GB"/>
        </w:rPr>
        <w:lastRenderedPageBreak/>
        <w:t>Vorteile</w:t>
      </w:r>
    </w:p>
    <w:p w14:paraId="41943A52" w14:textId="77777777" w:rsidR="00B94D2B" w:rsidRPr="003A1EDA" w:rsidRDefault="00B94D2B" w:rsidP="00B94D2B">
      <w:pPr>
        <w:pStyle w:val="Listenabsatz"/>
        <w:numPr>
          <w:ilvl w:val="0"/>
          <w:numId w:val="13"/>
        </w:numPr>
        <w:rPr>
          <w:noProof/>
          <w:lang w:val="en-GB"/>
        </w:rPr>
      </w:pPr>
      <w:r w:rsidRPr="003A1EDA">
        <w:rPr>
          <w:noProof/>
          <w:lang w:val="en-GB"/>
        </w:rPr>
        <w:t>Sie können die Organisation Ihrer Daten an die Bedürfnisse Ihres Unternehmens anpassen.</w:t>
      </w:r>
    </w:p>
    <w:p w14:paraId="6E8E2358" w14:textId="77777777" w:rsidR="00B94D2B" w:rsidRPr="003A1EDA" w:rsidRDefault="00B94D2B" w:rsidP="00B94D2B">
      <w:pPr>
        <w:pStyle w:val="Listenabsatz"/>
        <w:numPr>
          <w:ilvl w:val="0"/>
          <w:numId w:val="13"/>
        </w:numPr>
        <w:rPr>
          <w:noProof/>
          <w:lang w:val="en-GB"/>
        </w:rPr>
      </w:pPr>
      <w:r w:rsidRPr="003A1EDA">
        <w:rPr>
          <w:noProof/>
          <w:lang w:val="en-GB"/>
        </w:rPr>
        <w:t>Sie können im Bedarfsfall die AD DS von jedem Computer im Netzwerk aus verwalten.</w:t>
      </w:r>
    </w:p>
    <w:p w14:paraId="5DEED2B7" w14:textId="77777777" w:rsidR="00B94D2B" w:rsidRPr="003A1EDA" w:rsidRDefault="00B94D2B" w:rsidP="00B94D2B">
      <w:pPr>
        <w:pStyle w:val="Listenabsatz"/>
        <w:numPr>
          <w:ilvl w:val="0"/>
          <w:numId w:val="13"/>
        </w:numPr>
        <w:rPr>
          <w:noProof/>
          <w:lang w:val="en-GB"/>
        </w:rPr>
      </w:pPr>
      <w:r w:rsidRPr="003A1EDA">
        <w:rPr>
          <w:noProof/>
          <w:lang w:val="en-GB"/>
        </w:rPr>
        <w:t>Die AD DS bietet eingebaute Replikation und Redundanz: Wenn ein Domänen-Controller (DC) ausfällt, übernimmt ein anderer DC dessen Aufgaben.</w:t>
      </w:r>
    </w:p>
    <w:p w14:paraId="0FD21CBB" w14:textId="2E16981D" w:rsidR="005C5884" w:rsidRPr="003A1EDA" w:rsidRDefault="00B94D2B" w:rsidP="00B94D2B">
      <w:pPr>
        <w:pStyle w:val="Listenabsatz"/>
        <w:numPr>
          <w:ilvl w:val="0"/>
          <w:numId w:val="13"/>
        </w:numPr>
        <w:rPr>
          <w:noProof/>
          <w:lang w:val="en-GB"/>
        </w:rPr>
      </w:pPr>
      <w:r w:rsidRPr="003A1EDA">
        <w:rPr>
          <w:noProof/>
          <w:lang w:val="en-GB"/>
        </w:rPr>
        <w:t>Der gesamte Zugriff auf Netzwerkressourcen erfolgt über die AD DS, in denen die Netzwerkzugriffsberechtigungen zentral verwaltet werden.</w:t>
      </w:r>
    </w:p>
    <w:p w14:paraId="32B2705D" w14:textId="1C5F1261" w:rsidR="00C241A7" w:rsidRPr="003A1EDA" w:rsidRDefault="00C241A7" w:rsidP="00C241A7">
      <w:pPr>
        <w:pStyle w:val="berschrift3"/>
        <w:rPr>
          <w:noProof/>
          <w:lang w:val="en-GB"/>
        </w:rPr>
      </w:pPr>
      <w:r w:rsidRPr="003A1EDA">
        <w:rPr>
          <w:noProof/>
          <w:lang w:val="en-GB"/>
        </w:rPr>
        <w:t>Replikationen</w:t>
      </w:r>
    </w:p>
    <w:p w14:paraId="5AC78126" w14:textId="720228A3" w:rsidR="00C241A7" w:rsidRPr="003A1EDA" w:rsidRDefault="00C241A7" w:rsidP="00761914">
      <w:pPr>
        <w:rPr>
          <w:noProof/>
          <w:lang w:val="en-GB"/>
        </w:rPr>
      </w:pPr>
      <w:r w:rsidRPr="003A1EDA">
        <w:rPr>
          <w:noProof/>
          <w:lang w:val="en-GB"/>
        </w:rPr>
        <w:t>Dank Replikationen bleiben Änderungen im Forest immer zwischen allen Domänen und dem Domain Controller synchronisiert.</w:t>
      </w:r>
    </w:p>
    <w:p w14:paraId="0D942F76" w14:textId="7ECA802E" w:rsidR="00BE1BA6" w:rsidRPr="003A1EDA" w:rsidRDefault="00BE1BA6" w:rsidP="00BE1BA6">
      <w:pPr>
        <w:pStyle w:val="berschrift3"/>
        <w:rPr>
          <w:noProof/>
          <w:lang w:val="en-GB"/>
        </w:rPr>
      </w:pPr>
      <w:r w:rsidRPr="003A1EDA">
        <w:rPr>
          <w:noProof/>
          <w:lang w:val="en-GB"/>
        </w:rPr>
        <w:t>OU</w:t>
      </w:r>
      <w:r w:rsidR="00D3382D" w:rsidRPr="003A1EDA">
        <w:rPr>
          <w:noProof/>
          <w:lang w:val="en-GB"/>
        </w:rPr>
        <w:t xml:space="preserve"> = Organizational Unit</w:t>
      </w:r>
    </w:p>
    <w:p w14:paraId="1AE3FEBC" w14:textId="38C6CD0D" w:rsidR="00AC01EA" w:rsidRPr="003A1EDA" w:rsidRDefault="00AC01EA" w:rsidP="00AD507F">
      <w:pPr>
        <w:rPr>
          <w:noProof/>
          <w:lang w:val="en-GB"/>
        </w:rPr>
      </w:pPr>
      <w:r w:rsidRPr="003A1EDA">
        <w:rPr>
          <w:noProof/>
          <w:lang w:val="en-GB"/>
        </w:rPr>
        <w:t xml:space="preserve">Active Directory Organisationseinheiten sind spezielle Container um Benutzer, Gruppen, Computer und andere OUs aufnehmen zu können. OUs werden von Administratoren erstellt, um Active Directory Objekte logisch zu ordnen (z.B. nach Abteilung) </w:t>
      </w:r>
      <w:r w:rsidR="00855F65">
        <w:rPr>
          <w:noProof/>
          <w:lang w:val="en-GB"/>
        </w:rPr>
        <w:t>und</w:t>
      </w:r>
      <w:r w:rsidRPr="003A1EDA">
        <w:rPr>
          <w:noProof/>
          <w:lang w:val="en-GB"/>
        </w:rPr>
        <w:t xml:space="preserve"> um Gruppenrichtlinien</w:t>
      </w:r>
      <w:r w:rsidR="00855F65">
        <w:rPr>
          <w:noProof/>
          <w:lang w:val="en-GB"/>
        </w:rPr>
        <w:t>objekte</w:t>
      </w:r>
      <w:r w:rsidRPr="003A1EDA">
        <w:rPr>
          <w:noProof/>
          <w:lang w:val="en-GB"/>
        </w:rPr>
        <w:t xml:space="preserve"> anzuwenden. Container dagegen sind vordefinierte, unveränderliche Active Directory Objekte.</w:t>
      </w:r>
    </w:p>
    <w:p w14:paraId="1EA6CA56" w14:textId="06A9DFBD" w:rsidR="003A1EDA" w:rsidRPr="003A1EDA" w:rsidRDefault="003A1EDA" w:rsidP="00AD507F">
      <w:pPr>
        <w:rPr>
          <w:noProof/>
          <w:lang w:val="en-GB"/>
        </w:rPr>
      </w:pPr>
      <w:r w:rsidRPr="003A1EDA">
        <w:rPr>
          <w:noProof/>
          <w:lang w:val="en-GB"/>
        </w:rPr>
        <w:t>Jeder OU kann man verschiedene Berechtigungen (policies) geben</w:t>
      </w:r>
      <w:r w:rsidR="00C12A42">
        <w:rPr>
          <w:noProof/>
          <w:lang w:val="en-GB"/>
        </w:rPr>
        <w:t>. OUs können auch verschachtelt sein, sodass OUs in OUs in OUs in OUs in einer OU sind…</w:t>
      </w:r>
    </w:p>
    <w:p w14:paraId="49FF286A" w14:textId="40344304" w:rsidR="00A10049" w:rsidRDefault="00A10049" w:rsidP="00930695">
      <w:pPr>
        <w:pStyle w:val="berschrift3"/>
        <w:rPr>
          <w:noProof/>
          <w:lang w:val="en-GB"/>
        </w:rPr>
      </w:pPr>
      <w:r w:rsidRPr="003A1EDA">
        <w:rPr>
          <w:noProof/>
          <w:lang w:val="en-GB"/>
        </w:rPr>
        <w:t>Gruppenrichtlinien</w:t>
      </w:r>
      <w:r w:rsidR="004A1B43">
        <w:rPr>
          <w:noProof/>
          <w:lang w:val="en-GB"/>
        </w:rPr>
        <w:t>objekte</w:t>
      </w:r>
      <w:r w:rsidR="00FD648B" w:rsidRPr="003A1EDA">
        <w:rPr>
          <w:noProof/>
          <w:lang w:val="en-GB"/>
        </w:rPr>
        <w:t xml:space="preserve"> = Poli</w:t>
      </w:r>
      <w:r w:rsidR="00B311E1" w:rsidRPr="003A1EDA">
        <w:rPr>
          <w:noProof/>
          <w:lang w:val="en-GB"/>
        </w:rPr>
        <w:t>cy</w:t>
      </w:r>
    </w:p>
    <w:p w14:paraId="048A77E3" w14:textId="6A6A3CCE" w:rsidR="00C446AA" w:rsidRDefault="00C446AA" w:rsidP="00C446AA">
      <w:pPr>
        <w:rPr>
          <w:lang w:val="en-GB"/>
        </w:rPr>
      </w:pPr>
      <w:r>
        <w:rPr>
          <w:lang w:val="en-GB"/>
        </w:rPr>
        <w:t>Mithilfe von Policies kann man</w:t>
      </w:r>
      <w:r w:rsidR="00742A42">
        <w:rPr>
          <w:lang w:val="en-GB"/>
        </w:rPr>
        <w:t xml:space="preserve"> bestimmten OUs Richtlinien geben, an die sie sich halten müssen.</w:t>
      </w:r>
      <w:r w:rsidR="00BD276B">
        <w:rPr>
          <w:lang w:val="en-GB"/>
        </w:rPr>
        <w:t xml:space="preserve"> Zum Beispiel kann man festlegen, dass das Hintergrundbild auf jeder </w:t>
      </w:r>
      <w:r w:rsidR="00BD276B" w:rsidRPr="00BD276B">
        <w:rPr>
          <w:b/>
          <w:bCs/>
          <w:lang w:val="en-GB"/>
        </w:rPr>
        <w:t>Workstation</w:t>
      </w:r>
      <w:r w:rsidR="00BD276B">
        <w:rPr>
          <w:lang w:val="en-GB"/>
        </w:rPr>
        <w:t xml:space="preserve"> (so nennt man die Clients auch)</w:t>
      </w:r>
      <w:r w:rsidR="002C6002">
        <w:rPr>
          <w:lang w:val="en-GB"/>
        </w:rPr>
        <w:t xml:space="preserve"> das Firmenlogo ist oder das Passwörter gewisse Zeichen enthalten müssen, damit sie sicher genug sind.</w:t>
      </w:r>
      <w:r w:rsidR="00505379">
        <w:rPr>
          <w:lang w:val="en-GB"/>
        </w:rPr>
        <w:t xml:space="preserve"> Außerdem kann man Software automatisch installieren, mithilfe von Policies.</w:t>
      </w:r>
    </w:p>
    <w:p w14:paraId="03085BFA" w14:textId="77777777" w:rsidR="00785C71" w:rsidRDefault="00785C71" w:rsidP="00C446AA">
      <w:pPr>
        <w:rPr>
          <w:lang w:val="en-GB"/>
        </w:rPr>
      </w:pPr>
      <w:r>
        <w:rPr>
          <w:lang w:val="en-GB"/>
        </w:rPr>
        <w:t xml:space="preserve">Einige Anwendungsbeispiele, welche wir mithilfe von Gruppenrichtlinienobjekten umgesetzt haben sind: </w:t>
      </w:r>
    </w:p>
    <w:p w14:paraId="08ABA3D9" w14:textId="3834AE2C" w:rsidR="00785C71" w:rsidRDefault="00785C71" w:rsidP="00785C71">
      <w:pPr>
        <w:pStyle w:val="Listenabsatz"/>
        <w:numPr>
          <w:ilvl w:val="0"/>
          <w:numId w:val="19"/>
        </w:numPr>
        <w:rPr>
          <w:lang w:val="en-GB"/>
        </w:rPr>
      </w:pPr>
      <w:r w:rsidRPr="00785C71">
        <w:rPr>
          <w:lang w:val="en-GB"/>
        </w:rPr>
        <w:t>Laufwerke verbinden, sodass Benutzer Zugriff auf Ordner im Active Directory haben.</w:t>
      </w:r>
    </w:p>
    <w:p w14:paraId="580A8D4C" w14:textId="31F04377" w:rsidR="00785C71" w:rsidRPr="00785C71" w:rsidRDefault="00785C71" w:rsidP="00785C71">
      <w:pPr>
        <w:pStyle w:val="Listenabsatz"/>
        <w:numPr>
          <w:ilvl w:val="0"/>
          <w:numId w:val="19"/>
        </w:numPr>
        <w:rPr>
          <w:lang w:val="en-GB"/>
        </w:rPr>
      </w:pPr>
      <w:r>
        <w:rPr>
          <w:lang w:val="en-GB"/>
        </w:rPr>
        <w:t>die Firewall jeder Workstation deaktivieren</w:t>
      </w:r>
    </w:p>
    <w:p w14:paraId="34612878" w14:textId="77777777" w:rsidR="0062050A" w:rsidRDefault="0062050A">
      <w:pPr>
        <w:rPr>
          <w:rFonts w:asciiTheme="majorHAnsi" w:eastAsiaTheme="majorEastAsia" w:hAnsiTheme="majorHAnsi" w:cstheme="majorBidi"/>
          <w:b/>
          <w:bCs/>
          <w:noProof/>
          <w:color w:val="4F81BD" w:themeColor="accent1"/>
          <w:lang w:val="en-GB"/>
        </w:rPr>
      </w:pPr>
      <w:r>
        <w:rPr>
          <w:noProof/>
          <w:lang w:val="en-GB"/>
        </w:rPr>
        <w:br w:type="page"/>
      </w:r>
    </w:p>
    <w:p w14:paraId="0BB51F34" w14:textId="18F0D863" w:rsidR="00B307CD" w:rsidRDefault="00B307CD" w:rsidP="00B307CD">
      <w:pPr>
        <w:pStyle w:val="berschrift3"/>
        <w:rPr>
          <w:noProof/>
          <w:lang w:val="en-GB"/>
        </w:rPr>
      </w:pPr>
      <w:r w:rsidRPr="003A1EDA">
        <w:rPr>
          <w:noProof/>
          <w:lang w:val="en-GB"/>
        </w:rPr>
        <w:lastRenderedPageBreak/>
        <w:t>Forest</w:t>
      </w:r>
    </w:p>
    <w:p w14:paraId="6AAA1106" w14:textId="4397AC6B" w:rsidR="00F57EE0" w:rsidRPr="00F57EE0" w:rsidRDefault="000C081A" w:rsidP="00F57EE0">
      <w:pPr>
        <w:rPr>
          <w:lang w:val="en-GB"/>
        </w:rPr>
      </w:pPr>
      <w:r w:rsidRPr="000C081A">
        <w:rPr>
          <w:lang w:val="en-GB"/>
        </w:rPr>
        <w:t>Ein Active Directory Forest (AD Forest) ist ein Container auf der höchsten Organisationsebene einer Active Directory-Konfiguration, in der Domänen, Benutzer, Computer und Gruppen-Richtlinien enthalten sind.</w:t>
      </w:r>
    </w:p>
    <w:p w14:paraId="7B463DF6" w14:textId="2D0D893F" w:rsidR="00283061" w:rsidRDefault="00E233CE" w:rsidP="00283061">
      <w:pPr>
        <w:rPr>
          <w:lang w:val="en-GB"/>
        </w:rPr>
      </w:pPr>
      <w:r w:rsidRPr="00E233CE">
        <w:rPr>
          <w:noProof/>
          <w:lang w:val="en-GB"/>
        </w:rPr>
        <w:drawing>
          <wp:inline distT="0" distB="0" distL="0" distR="0" wp14:anchorId="37F8E6E2" wp14:editId="62BE2DD0">
            <wp:extent cx="4001058" cy="2495898"/>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1058" cy="2495898"/>
                    </a:xfrm>
                    <a:prstGeom prst="rect">
                      <a:avLst/>
                    </a:prstGeom>
                  </pic:spPr>
                </pic:pic>
              </a:graphicData>
            </a:graphic>
          </wp:inline>
        </w:drawing>
      </w:r>
    </w:p>
    <w:p w14:paraId="5499E599" w14:textId="78D29AD9" w:rsidR="002E441F" w:rsidRPr="002E441F" w:rsidRDefault="002E441F" w:rsidP="002E441F">
      <w:pPr>
        <w:pStyle w:val="Listenabsatz"/>
        <w:numPr>
          <w:ilvl w:val="0"/>
          <w:numId w:val="14"/>
        </w:numPr>
        <w:rPr>
          <w:lang w:val="en-GB"/>
        </w:rPr>
      </w:pPr>
      <w:r w:rsidRPr="002E441F">
        <w:rPr>
          <w:lang w:val="en-GB"/>
        </w:rPr>
        <w:t>Domänenwald = Domänengesamtstruktur = Gesamtstruktur = Forest</w:t>
      </w:r>
    </w:p>
    <w:p w14:paraId="2CC59652" w14:textId="76352FB5" w:rsidR="002E441F" w:rsidRPr="002E441F" w:rsidRDefault="002E441F" w:rsidP="00743FC9">
      <w:pPr>
        <w:pStyle w:val="Listenabsatz"/>
        <w:numPr>
          <w:ilvl w:val="0"/>
          <w:numId w:val="14"/>
        </w:numPr>
        <w:rPr>
          <w:lang w:val="en-GB"/>
        </w:rPr>
      </w:pPr>
      <w:r w:rsidRPr="002E441F">
        <w:rPr>
          <w:lang w:val="en-GB"/>
        </w:rPr>
        <w:t>Domänenbaum = Domain Tree</w:t>
      </w:r>
    </w:p>
    <w:p w14:paraId="1E6DB9C4" w14:textId="60E1325E" w:rsidR="002E441F" w:rsidRPr="002E441F" w:rsidRDefault="002E441F" w:rsidP="00545DF3">
      <w:pPr>
        <w:pStyle w:val="Listenabsatz"/>
        <w:numPr>
          <w:ilvl w:val="0"/>
          <w:numId w:val="14"/>
        </w:numPr>
        <w:rPr>
          <w:lang w:val="en-GB"/>
        </w:rPr>
      </w:pPr>
      <w:r w:rsidRPr="002E441F">
        <w:rPr>
          <w:lang w:val="en-GB"/>
        </w:rPr>
        <w:t>Domäne = Domain</w:t>
      </w:r>
    </w:p>
    <w:p w14:paraId="7B56FB0B" w14:textId="727C663F" w:rsidR="002E441F" w:rsidRPr="002E441F" w:rsidRDefault="002E441F" w:rsidP="002E441F">
      <w:pPr>
        <w:pStyle w:val="Listenabsatz"/>
        <w:numPr>
          <w:ilvl w:val="0"/>
          <w:numId w:val="14"/>
        </w:numPr>
        <w:rPr>
          <w:lang w:val="en-GB"/>
        </w:rPr>
      </w:pPr>
      <w:r w:rsidRPr="002E441F">
        <w:rPr>
          <w:lang w:val="en-GB"/>
        </w:rPr>
        <w:t>Organisationseinheiten = OE = Urganisation Units = OU</w:t>
      </w:r>
    </w:p>
    <w:p w14:paraId="2C7A5124" w14:textId="78F4FEED" w:rsidR="00E531A7" w:rsidRPr="003A1EDA" w:rsidRDefault="00E06454" w:rsidP="00B307CD">
      <w:pPr>
        <w:rPr>
          <w:noProof/>
          <w:lang w:val="en-GB"/>
        </w:rPr>
      </w:pPr>
      <w:hyperlink r:id="rId19" w:history="1">
        <w:r w:rsidR="00E531A7" w:rsidRPr="003A1EDA">
          <w:rPr>
            <w:rStyle w:val="Hyperlink"/>
            <w:noProof/>
            <w:lang w:val="en-GB"/>
          </w:rPr>
          <w:t>https://www.it-zeugs.de/was-ist-active-directory.html</w:t>
        </w:r>
      </w:hyperlink>
    </w:p>
    <w:p w14:paraId="042A1C90" w14:textId="77777777" w:rsidR="00C27D01" w:rsidRDefault="00C27D01">
      <w:pPr>
        <w:rPr>
          <w:rFonts w:asciiTheme="majorHAnsi" w:eastAsiaTheme="majorEastAsia" w:hAnsiTheme="majorHAnsi" w:cstheme="majorBidi"/>
          <w:b/>
          <w:bCs/>
          <w:noProof/>
          <w:color w:val="365F91" w:themeColor="accent1" w:themeShade="BF"/>
          <w:sz w:val="28"/>
          <w:szCs w:val="28"/>
          <w:lang w:val="en-GB"/>
        </w:rPr>
      </w:pPr>
      <w:r>
        <w:rPr>
          <w:noProof/>
          <w:lang w:val="en-GB"/>
        </w:rPr>
        <w:br w:type="page"/>
      </w:r>
    </w:p>
    <w:p w14:paraId="38147889" w14:textId="74B2A328" w:rsidR="00FA6307" w:rsidRPr="003A1EDA" w:rsidRDefault="00CA233E" w:rsidP="00F465C2">
      <w:pPr>
        <w:pStyle w:val="berschrift1"/>
        <w:rPr>
          <w:noProof/>
          <w:lang w:val="en-GB"/>
        </w:rPr>
      </w:pPr>
      <w:bookmarkStart w:id="7" w:name="_Toc106796645"/>
      <w:r w:rsidRPr="003A1EDA">
        <w:rPr>
          <w:noProof/>
          <w:lang w:val="en-GB"/>
        </w:rPr>
        <w:lastRenderedPageBreak/>
        <w:t>Übungsdurchführung</w:t>
      </w:r>
      <w:bookmarkEnd w:id="7"/>
    </w:p>
    <w:p w14:paraId="36F8613D" w14:textId="5642A3E4" w:rsidR="00915EC1" w:rsidRDefault="00915EC1" w:rsidP="00333D03">
      <w:pPr>
        <w:pStyle w:val="berschrift2"/>
        <w:rPr>
          <w:noProof/>
          <w:lang w:val="en-GB"/>
        </w:rPr>
      </w:pPr>
      <w:bookmarkStart w:id="8" w:name="_Toc106796646"/>
      <w:r>
        <w:rPr>
          <w:noProof/>
          <w:lang w:val="en-GB"/>
        </w:rPr>
        <w:t>Windows Server</w:t>
      </w:r>
      <w:bookmarkEnd w:id="8"/>
    </w:p>
    <w:p w14:paraId="178B44E4" w14:textId="5331C250" w:rsidR="00FA6307" w:rsidRPr="003A1EDA" w:rsidRDefault="00333D03" w:rsidP="00915EC1">
      <w:pPr>
        <w:pStyle w:val="berschrift3"/>
        <w:rPr>
          <w:noProof/>
          <w:lang w:val="en-GB"/>
        </w:rPr>
      </w:pPr>
      <w:r w:rsidRPr="003A1EDA">
        <w:rPr>
          <w:noProof/>
          <w:lang w:val="en-GB"/>
        </w:rPr>
        <w:t>Installation Windows Server</w:t>
      </w:r>
    </w:p>
    <w:p w14:paraId="3D2C3FCA" w14:textId="727C2FCE" w:rsidR="008B3771" w:rsidRPr="003A1EDA" w:rsidRDefault="003C77F8" w:rsidP="008B3771">
      <w:pPr>
        <w:rPr>
          <w:noProof/>
          <w:lang w:val="en-GB"/>
        </w:rPr>
      </w:pPr>
      <w:r w:rsidRPr="003A1EDA">
        <w:rPr>
          <w:noProof/>
          <w:lang w:val="en-GB"/>
        </w:rPr>
        <w:t>Als erstes neue VM erstellen</w:t>
      </w:r>
      <w:r w:rsidR="00E26A26" w:rsidRPr="003A1EDA">
        <w:rPr>
          <w:noProof/>
          <w:lang w:val="en-GB"/>
        </w:rPr>
        <w:t xml:space="preserve"> (RAM und Speicher beachten)</w:t>
      </w:r>
      <w:r w:rsidRPr="003A1EDA">
        <w:rPr>
          <w:noProof/>
          <w:lang w:val="en-GB"/>
        </w:rPr>
        <w:t>. Anschließend 2 Netzwerkkarten hinzufügen.</w:t>
      </w:r>
      <w:r w:rsidR="00200392" w:rsidRPr="003A1EDA">
        <w:rPr>
          <w:noProof/>
          <w:lang w:val="en-GB"/>
        </w:rPr>
        <w:t xml:space="preserve"> Starten </w:t>
      </w:r>
      <w:r w:rsidR="00200392" w:rsidRPr="003A1EDA">
        <w:rPr>
          <w:noProof/>
          <w:lang w:val="en-GB"/>
        </w:rPr>
        <w:sym w:font="Wingdings" w:char="F0E0"/>
      </w:r>
      <w:r w:rsidR="00200392" w:rsidRPr="003A1EDA">
        <w:rPr>
          <w:noProof/>
          <w:lang w:val="en-GB"/>
        </w:rPr>
        <w:t xml:space="preserve"> ISO auswählen </w:t>
      </w:r>
      <w:r w:rsidR="00200392" w:rsidRPr="003A1EDA">
        <w:rPr>
          <w:noProof/>
          <w:lang w:val="en-GB"/>
        </w:rPr>
        <w:sym w:font="Wingdings" w:char="F0E0"/>
      </w:r>
      <w:r w:rsidR="00200392" w:rsidRPr="003A1EDA">
        <w:rPr>
          <w:noProof/>
          <w:lang w:val="en-GB"/>
        </w:rPr>
        <w:t xml:space="preserve"> Installationsschritte befolgen.</w:t>
      </w:r>
    </w:p>
    <w:p w14:paraId="2142DFFC" w14:textId="229E9D08" w:rsidR="0044201B" w:rsidRPr="003A1EDA" w:rsidRDefault="0044201B" w:rsidP="008B3771">
      <w:pPr>
        <w:rPr>
          <w:noProof/>
          <w:lang w:val="en-GB"/>
        </w:rPr>
      </w:pPr>
      <w:r w:rsidRPr="003A1EDA">
        <w:rPr>
          <w:noProof/>
          <w:lang w:val="en-GB"/>
        </w:rPr>
        <w:t>Folgende Möglichkeiten stehen Ihnen zur Auswahl:</w:t>
      </w:r>
    </w:p>
    <w:p w14:paraId="39FAF97F" w14:textId="0AA890E2" w:rsidR="0044201B" w:rsidRPr="003A1EDA" w:rsidRDefault="006613A6" w:rsidP="001C3893">
      <w:pPr>
        <w:pStyle w:val="Listenabsatz"/>
        <w:numPr>
          <w:ilvl w:val="0"/>
          <w:numId w:val="7"/>
        </w:numPr>
        <w:rPr>
          <w:noProof/>
          <w:lang w:val="en-GB"/>
        </w:rPr>
      </w:pPr>
      <w:r w:rsidRPr="003A1EDA">
        <w:rPr>
          <w:noProof/>
          <w:lang w:val="en-GB"/>
        </w:rPr>
        <w:t>Windows Betriebssystem: Windows Server 2019 Standard (Desktopdarstellung)</w:t>
      </w:r>
    </w:p>
    <w:p w14:paraId="4EDA088A" w14:textId="556D7CAF" w:rsidR="00E8157D" w:rsidRPr="003A1EDA" w:rsidRDefault="00B71399" w:rsidP="00A260BE">
      <w:pPr>
        <w:pStyle w:val="Listenabsatz"/>
        <w:numPr>
          <w:ilvl w:val="0"/>
          <w:numId w:val="7"/>
        </w:numPr>
        <w:rPr>
          <w:noProof/>
          <w:lang w:val="en-GB"/>
        </w:rPr>
      </w:pPr>
      <w:r w:rsidRPr="003A1EDA">
        <w:rPr>
          <w:noProof/>
          <w:lang w:val="en-GB"/>
        </w:rPr>
        <w:t>Benutzerdefiniert: nur Windows installieren</w:t>
      </w:r>
    </w:p>
    <w:p w14:paraId="64552328" w14:textId="1AB2F22E" w:rsidR="0055121C" w:rsidRPr="003A1EDA" w:rsidRDefault="0055121C" w:rsidP="00A260BE">
      <w:pPr>
        <w:pStyle w:val="Listenabsatz"/>
        <w:numPr>
          <w:ilvl w:val="0"/>
          <w:numId w:val="7"/>
        </w:numPr>
        <w:rPr>
          <w:noProof/>
          <w:lang w:val="en-GB"/>
        </w:rPr>
      </w:pPr>
      <w:r w:rsidRPr="003A1EDA">
        <w:rPr>
          <w:noProof/>
          <w:lang w:val="en-GB"/>
        </w:rPr>
        <w:t>sicheres Passwort vergeben (aufschreiben!)</w:t>
      </w:r>
      <w:r w:rsidR="008F2F12">
        <w:rPr>
          <w:noProof/>
          <w:lang w:val="en-GB"/>
        </w:rPr>
        <w:t>: Admin123</w:t>
      </w:r>
    </w:p>
    <w:p w14:paraId="700BCD67" w14:textId="0A87CD7B" w:rsidR="002E05F2" w:rsidRPr="003A1EDA" w:rsidRDefault="002E05F2" w:rsidP="002E05F2">
      <w:pPr>
        <w:rPr>
          <w:noProof/>
          <w:lang w:val="en-GB"/>
        </w:rPr>
      </w:pPr>
      <w:r w:rsidRPr="003A1EDA">
        <w:rPr>
          <w:noProof/>
          <w:lang w:val="en-GB"/>
        </w:rPr>
        <w:t>Zuletzt sollten Sie dieses Dashboard sehen:</w:t>
      </w:r>
    </w:p>
    <w:p w14:paraId="16E2A5A7" w14:textId="321D36DF" w:rsidR="002E05F2" w:rsidRPr="003A1EDA" w:rsidRDefault="002E05F2" w:rsidP="002E05F2">
      <w:pPr>
        <w:rPr>
          <w:noProof/>
          <w:lang w:val="en-GB"/>
        </w:rPr>
      </w:pPr>
      <w:r w:rsidRPr="003A1EDA">
        <w:rPr>
          <w:noProof/>
          <w:lang w:val="en-GB"/>
        </w:rPr>
        <w:drawing>
          <wp:inline distT="0" distB="0" distL="0" distR="0" wp14:anchorId="25CED3B8" wp14:editId="38D74823">
            <wp:extent cx="5760720" cy="3096895"/>
            <wp:effectExtent l="0" t="0" r="0" b="825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096895"/>
                    </a:xfrm>
                    <a:prstGeom prst="rect">
                      <a:avLst/>
                    </a:prstGeom>
                  </pic:spPr>
                </pic:pic>
              </a:graphicData>
            </a:graphic>
          </wp:inline>
        </w:drawing>
      </w:r>
    </w:p>
    <w:p w14:paraId="6138C35C" w14:textId="77777777" w:rsidR="00040770" w:rsidRPr="003A1EDA" w:rsidRDefault="00040770" w:rsidP="00915EC1">
      <w:pPr>
        <w:pStyle w:val="berschrift4"/>
        <w:rPr>
          <w:noProof/>
          <w:lang w:val="en-GB"/>
        </w:rPr>
      </w:pPr>
      <w:r w:rsidRPr="003A1EDA">
        <w:rPr>
          <w:noProof/>
          <w:lang w:val="en-GB"/>
        </w:rPr>
        <w:t>Gasterweiterungen Windows Server</w:t>
      </w:r>
    </w:p>
    <w:p w14:paraId="59AB88A5" w14:textId="5915B697" w:rsidR="00040770" w:rsidRPr="003A1EDA" w:rsidRDefault="00040770" w:rsidP="00040770">
      <w:pPr>
        <w:rPr>
          <w:noProof/>
          <w:lang w:val="en-GB"/>
        </w:rPr>
      </w:pPr>
      <w:r w:rsidRPr="003A1EDA">
        <w:rPr>
          <w:noProof/>
          <w:lang w:val="en-GB"/>
        </w:rPr>
        <w:t>Gehen Sie in der Menuleiste des Windows Servers auf Geräte. Dort finden Sie als letzten Punkt Gasterweiterungen hinzufügen. Nachdem Sie das geklickt haben, gehen Sie in den Explorer und führen Sie die exe-Datei aus. Folgen Sie den Anweisungen und starten Sie anschließend die VM neu.</w:t>
      </w:r>
    </w:p>
    <w:p w14:paraId="310A964C" w14:textId="47DB488F" w:rsidR="00811EF1" w:rsidRPr="003A1EDA" w:rsidRDefault="00811EF1" w:rsidP="00915EC1">
      <w:pPr>
        <w:pStyle w:val="berschrift3"/>
        <w:rPr>
          <w:noProof/>
          <w:lang w:val="en-GB"/>
        </w:rPr>
      </w:pPr>
      <w:r w:rsidRPr="003A1EDA">
        <w:rPr>
          <w:noProof/>
          <w:lang w:val="en-GB"/>
        </w:rPr>
        <w:t>Windows Server konfigurieren</w:t>
      </w:r>
    </w:p>
    <w:p w14:paraId="2F682F2A" w14:textId="77777777" w:rsidR="001A14BA" w:rsidRPr="003A1EDA" w:rsidRDefault="001A14BA" w:rsidP="00915EC1">
      <w:pPr>
        <w:pStyle w:val="berschrift4"/>
        <w:rPr>
          <w:noProof/>
          <w:lang w:val="en-GB"/>
        </w:rPr>
      </w:pPr>
      <w:r w:rsidRPr="003A1EDA">
        <w:rPr>
          <w:noProof/>
          <w:lang w:val="en-GB"/>
        </w:rPr>
        <w:t>Server umbennen</w:t>
      </w:r>
    </w:p>
    <w:p w14:paraId="4AE62E48" w14:textId="77777777" w:rsidR="001A14BA" w:rsidRPr="003A1EDA" w:rsidRDefault="001A14BA" w:rsidP="001A14BA">
      <w:pPr>
        <w:rPr>
          <w:noProof/>
          <w:lang w:val="en-GB"/>
        </w:rPr>
      </w:pPr>
      <w:r w:rsidRPr="003A1EDA">
        <w:rPr>
          <w:noProof/>
          <w:lang w:val="en-GB"/>
        </w:rPr>
        <w:t>Benennen Sie Ihre Virtuelle Windows Server Maschine als erstes um (zum Beispiel: dc-master).</w:t>
      </w:r>
    </w:p>
    <w:p w14:paraId="7B8A59B1" w14:textId="77777777" w:rsidR="001A14BA" w:rsidRPr="003A1EDA" w:rsidRDefault="001A14BA" w:rsidP="001A14BA">
      <w:pPr>
        <w:rPr>
          <w:noProof/>
          <w:lang w:val="en-GB"/>
        </w:rPr>
      </w:pPr>
      <w:r w:rsidRPr="003A1EDA">
        <w:rPr>
          <w:noProof/>
          <w:lang w:val="en-GB"/>
        </w:rPr>
        <w:t xml:space="preserve">Durch einen Klick auf den </w:t>
      </w:r>
      <w:r w:rsidRPr="003A1EDA">
        <w:rPr>
          <w:rFonts w:ascii="Lato" w:hAnsi="Lato"/>
          <w:noProof/>
          <w:lang w:val="en-GB"/>
        </w:rPr>
        <w:t xml:space="preserve">„Computernamen“ </w:t>
      </w:r>
      <w:r w:rsidRPr="003A1EDA">
        <w:rPr>
          <w:noProof/>
          <w:lang w:val="en-GB"/>
        </w:rPr>
        <w:t xml:space="preserve">unter </w:t>
      </w:r>
      <w:r w:rsidRPr="003A1EDA">
        <w:rPr>
          <w:rFonts w:ascii="Lato" w:hAnsi="Lato"/>
          <w:noProof/>
          <w:lang w:val="en-GB"/>
        </w:rPr>
        <w:t>„Lokaler Server“</w:t>
      </w:r>
      <w:r w:rsidRPr="003A1EDA">
        <w:rPr>
          <w:noProof/>
          <w:lang w:val="en-GB"/>
        </w:rPr>
        <w:t xml:space="preserve"> kommen Sie direkt zu den Einstellungen:</w:t>
      </w:r>
    </w:p>
    <w:p w14:paraId="059FDDD4" w14:textId="77777777" w:rsidR="001A14BA" w:rsidRPr="003A1EDA" w:rsidRDefault="001A14BA" w:rsidP="001A14BA">
      <w:pPr>
        <w:rPr>
          <w:noProof/>
          <w:lang w:val="en-GB"/>
        </w:rPr>
      </w:pPr>
      <w:r w:rsidRPr="003A1EDA">
        <w:rPr>
          <w:noProof/>
          <w:lang w:val="en-GB"/>
        </w:rPr>
        <w:lastRenderedPageBreak/>
        <w:drawing>
          <wp:inline distT="0" distB="0" distL="0" distR="0" wp14:anchorId="6A31B482" wp14:editId="0FE6D731">
            <wp:extent cx="2284587" cy="2626156"/>
            <wp:effectExtent l="0" t="0" r="1905" b="3175"/>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21"/>
                    <a:stretch>
                      <a:fillRect/>
                    </a:stretch>
                  </pic:blipFill>
                  <pic:spPr>
                    <a:xfrm>
                      <a:off x="0" y="0"/>
                      <a:ext cx="2286206" cy="2628017"/>
                    </a:xfrm>
                    <a:prstGeom prst="rect">
                      <a:avLst/>
                    </a:prstGeom>
                  </pic:spPr>
                </pic:pic>
              </a:graphicData>
            </a:graphic>
          </wp:inline>
        </w:drawing>
      </w:r>
    </w:p>
    <w:p w14:paraId="610DD1AD" w14:textId="77777777" w:rsidR="001A14BA" w:rsidRPr="003A1EDA" w:rsidRDefault="001A14BA" w:rsidP="001A14BA">
      <w:pPr>
        <w:rPr>
          <w:noProof/>
          <w:lang w:val="en-GB"/>
        </w:rPr>
      </w:pPr>
      <w:r w:rsidRPr="003A1EDA">
        <w:rPr>
          <w:noProof/>
          <w:lang w:val="en-GB"/>
        </w:rPr>
        <w:t>Starten Sie den Server neu.</w:t>
      </w:r>
    </w:p>
    <w:p w14:paraId="42155AD8" w14:textId="2F3F721F" w:rsidR="001A14BA" w:rsidRPr="003A1EDA" w:rsidRDefault="00040770" w:rsidP="00915EC1">
      <w:pPr>
        <w:pStyle w:val="berschrift4"/>
        <w:rPr>
          <w:noProof/>
          <w:lang w:val="en-GB"/>
        </w:rPr>
      </w:pPr>
      <w:r w:rsidRPr="003A1EDA">
        <w:rPr>
          <w:noProof/>
          <w:lang w:val="en-GB"/>
        </w:rPr>
        <w:t>Netzwerkkarten konfigurieren</w:t>
      </w:r>
    </w:p>
    <w:p w14:paraId="3009E8E1" w14:textId="3830CF60" w:rsidR="00B24285" w:rsidRPr="003A1EDA" w:rsidRDefault="00B24285" w:rsidP="00B24285">
      <w:pPr>
        <w:rPr>
          <w:noProof/>
          <w:lang w:val="en-GB"/>
        </w:rPr>
      </w:pPr>
      <w:r w:rsidRPr="003A1EDA">
        <w:rPr>
          <w:noProof/>
          <w:lang w:val="en-GB"/>
        </w:rPr>
        <w:t>Der zweiten Netzwerkkarte (intnet_windows)</w:t>
      </w:r>
      <w:r w:rsidR="00255B8B" w:rsidRPr="003A1EDA">
        <w:rPr>
          <w:noProof/>
          <w:lang w:val="en-GB"/>
        </w:rPr>
        <w:t xml:space="preserve"> müssen Sie noch eine IP-Adresse zuordnen.</w:t>
      </w:r>
      <w:r w:rsidR="003F76FD" w:rsidRPr="003A1EDA">
        <w:rPr>
          <w:noProof/>
          <w:lang w:val="en-GB"/>
        </w:rPr>
        <w:t xml:space="preserve"> Befolgen Sie dafür folgend Schritte (gelb markiert):</w:t>
      </w:r>
    </w:p>
    <w:p w14:paraId="1DDACAD0" w14:textId="51ABE4D7" w:rsidR="00040770" w:rsidRPr="003A1EDA" w:rsidRDefault="00B24285" w:rsidP="00040770">
      <w:pPr>
        <w:rPr>
          <w:noProof/>
          <w:lang w:val="en-GB"/>
        </w:rPr>
      </w:pPr>
      <w:r w:rsidRPr="003A1EDA">
        <w:rPr>
          <w:noProof/>
          <w:lang w:val="en-GB"/>
        </w:rPr>
        <w:drawing>
          <wp:inline distT="0" distB="0" distL="0" distR="0" wp14:anchorId="571AD12A" wp14:editId="4087A7DC">
            <wp:extent cx="5760720" cy="3728085"/>
            <wp:effectExtent l="0" t="0" r="0" b="571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728085"/>
                    </a:xfrm>
                    <a:prstGeom prst="rect">
                      <a:avLst/>
                    </a:prstGeom>
                  </pic:spPr>
                </pic:pic>
              </a:graphicData>
            </a:graphic>
          </wp:inline>
        </w:drawing>
      </w:r>
    </w:p>
    <w:p w14:paraId="4A76E62B" w14:textId="0355A4A3" w:rsidR="009477D8" w:rsidRPr="003A1EDA" w:rsidRDefault="009477D8" w:rsidP="00040770">
      <w:pPr>
        <w:rPr>
          <w:noProof/>
          <w:lang w:val="en-GB"/>
        </w:rPr>
      </w:pPr>
      <w:r w:rsidRPr="003A1EDA">
        <w:rPr>
          <w:noProof/>
          <w:lang w:val="en-GB"/>
        </w:rPr>
        <w:t>Wie Sie sehen haben wir eine IPv4-Adresse vergeben (192.168.21.101/24)</w:t>
      </w:r>
      <w:r w:rsidR="00CA5CE3" w:rsidRPr="003A1EDA">
        <w:rPr>
          <w:noProof/>
          <w:lang w:val="en-GB"/>
        </w:rPr>
        <w:t xml:space="preserve"> und IPv6 deaktiviert.</w:t>
      </w:r>
    </w:p>
    <w:p w14:paraId="7FBB453D" w14:textId="77777777" w:rsidR="0020751F" w:rsidRDefault="0020751F">
      <w:pPr>
        <w:rPr>
          <w:rFonts w:asciiTheme="majorHAnsi" w:eastAsiaTheme="majorEastAsia" w:hAnsiTheme="majorHAnsi" w:cstheme="majorBidi"/>
          <w:b/>
          <w:bCs/>
          <w:noProof/>
          <w:color w:val="4F81BD" w:themeColor="accent1"/>
          <w:lang w:val="en-GB"/>
        </w:rPr>
      </w:pPr>
      <w:r>
        <w:rPr>
          <w:noProof/>
          <w:lang w:val="en-GB"/>
        </w:rPr>
        <w:br w:type="page"/>
      </w:r>
    </w:p>
    <w:p w14:paraId="0799C182" w14:textId="6AF9799C" w:rsidR="003E577C" w:rsidRPr="003A1EDA" w:rsidRDefault="00124DE6" w:rsidP="00915EC1">
      <w:pPr>
        <w:pStyle w:val="berschrift4"/>
        <w:rPr>
          <w:noProof/>
          <w:lang w:val="en-GB"/>
        </w:rPr>
      </w:pPr>
      <w:r w:rsidRPr="003A1EDA">
        <w:rPr>
          <w:noProof/>
          <w:lang w:val="en-GB"/>
        </w:rPr>
        <w:lastRenderedPageBreak/>
        <w:t>Serverrollen &amp; Features</w:t>
      </w:r>
      <w:r w:rsidR="00152ED5" w:rsidRPr="003A1EDA">
        <w:rPr>
          <w:noProof/>
          <w:lang w:val="en-GB"/>
        </w:rPr>
        <w:t xml:space="preserve"> installieren</w:t>
      </w:r>
    </w:p>
    <w:p w14:paraId="2B3A897E" w14:textId="76DBEFF9" w:rsidR="003E577C" w:rsidRPr="003A1EDA" w:rsidRDefault="0053448F" w:rsidP="003E577C">
      <w:pPr>
        <w:rPr>
          <w:noProof/>
          <w:lang w:val="en-GB"/>
        </w:rPr>
      </w:pPr>
      <w:r w:rsidRPr="003A1EDA">
        <w:rPr>
          <w:noProof/>
          <w:lang w:val="en-GB"/>
        </w:rPr>
        <w:t>Features können beim Windows Server folgendermaßen hinzugefügt werden:</w:t>
      </w:r>
    </w:p>
    <w:p w14:paraId="6E92265B" w14:textId="1894E3F2" w:rsidR="00384E2E" w:rsidRPr="003A1EDA" w:rsidRDefault="00152ED5" w:rsidP="007F524E">
      <w:pPr>
        <w:pStyle w:val="Listenabsatz"/>
        <w:numPr>
          <w:ilvl w:val="0"/>
          <w:numId w:val="8"/>
        </w:numPr>
        <w:rPr>
          <w:noProof/>
          <w:lang w:val="en-GB"/>
        </w:rPr>
      </w:pPr>
      <w:r w:rsidRPr="003A1EDA">
        <w:rPr>
          <w:noProof/>
          <w:lang w:val="en-GB"/>
        </w:rPr>
        <w:t xml:space="preserve">gehen Sie beim </w:t>
      </w:r>
      <w:r w:rsidR="00547A75" w:rsidRPr="003A1EDA">
        <w:rPr>
          <w:noProof/>
          <w:lang w:val="en-GB"/>
        </w:rPr>
        <w:t xml:space="preserve">Server-Manager auf Verwalten </w:t>
      </w:r>
      <w:r w:rsidR="00547A75" w:rsidRPr="003A1EDA">
        <w:rPr>
          <w:noProof/>
          <w:lang w:val="en-GB"/>
        </w:rPr>
        <w:sym w:font="Wingdings" w:char="F0E0"/>
      </w:r>
      <w:r w:rsidR="00547A75" w:rsidRPr="003A1EDA">
        <w:rPr>
          <w:noProof/>
          <w:lang w:val="en-GB"/>
        </w:rPr>
        <w:t xml:space="preserve"> Rollen und Features hinzufügen</w:t>
      </w:r>
      <w:r w:rsidR="007F524E" w:rsidRPr="003A1EDA">
        <w:rPr>
          <w:noProof/>
          <w:lang w:val="en-GB"/>
        </w:rPr>
        <w:br/>
      </w:r>
      <w:r w:rsidR="00856765" w:rsidRPr="003A1EDA">
        <w:rPr>
          <w:noProof/>
          <w:lang w:val="en-GB"/>
        </w:rPr>
        <w:br/>
      </w:r>
      <w:r w:rsidR="00717771" w:rsidRPr="003A1EDA">
        <w:rPr>
          <w:noProof/>
          <w:lang w:val="en-GB"/>
        </w:rPr>
        <w:drawing>
          <wp:inline distT="0" distB="0" distL="0" distR="0" wp14:anchorId="1874BA87" wp14:editId="51247AF9">
            <wp:extent cx="2387723" cy="1263715"/>
            <wp:effectExtent l="0" t="0" r="0" b="0"/>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23"/>
                    <a:stretch>
                      <a:fillRect/>
                    </a:stretch>
                  </pic:blipFill>
                  <pic:spPr>
                    <a:xfrm>
                      <a:off x="0" y="0"/>
                      <a:ext cx="2387723" cy="1263715"/>
                    </a:xfrm>
                    <a:prstGeom prst="rect">
                      <a:avLst/>
                    </a:prstGeom>
                  </pic:spPr>
                </pic:pic>
              </a:graphicData>
            </a:graphic>
          </wp:inline>
        </w:drawing>
      </w:r>
      <w:r w:rsidR="007F524E" w:rsidRPr="003A1EDA">
        <w:rPr>
          <w:noProof/>
          <w:lang w:val="en-GB"/>
        </w:rPr>
        <w:br/>
      </w:r>
    </w:p>
    <w:p w14:paraId="7F867245" w14:textId="541F4E55" w:rsidR="00856765" w:rsidRPr="003A1EDA" w:rsidRDefault="00505EBB" w:rsidP="0094403F">
      <w:pPr>
        <w:pStyle w:val="Listenabsatz"/>
        <w:numPr>
          <w:ilvl w:val="0"/>
          <w:numId w:val="8"/>
        </w:numPr>
        <w:rPr>
          <w:noProof/>
          <w:lang w:val="en-GB"/>
        </w:rPr>
      </w:pPr>
      <w:r w:rsidRPr="003A1EDA">
        <w:rPr>
          <w:noProof/>
          <w:lang w:val="en-GB"/>
        </w:rPr>
        <w:t xml:space="preserve">Bis zu diesem Fenster können Sie immer auf </w:t>
      </w:r>
      <w:r w:rsidRPr="003A1EDA">
        <w:rPr>
          <w:i/>
          <w:iCs/>
          <w:noProof/>
          <w:lang w:val="en-GB"/>
        </w:rPr>
        <w:t>Weiter</w:t>
      </w:r>
      <w:r w:rsidRPr="003A1EDA">
        <w:rPr>
          <w:noProof/>
          <w:lang w:val="en-GB"/>
        </w:rPr>
        <w:t xml:space="preserve"> klicken. Bei diesem Fenster fügen Sie dann die Rollen hinzu, die Sie verwenden möchten (wir fügen Active Directory, DHCP und DNS hinzu)</w:t>
      </w:r>
      <w:r w:rsidR="007519CB" w:rsidRPr="003A1EDA">
        <w:rPr>
          <w:noProof/>
          <w:lang w:val="en-GB"/>
        </w:rPr>
        <w:t>:</w:t>
      </w:r>
      <w:r w:rsidR="003D20A8" w:rsidRPr="003A1EDA">
        <w:rPr>
          <w:noProof/>
          <w:lang w:val="en-GB"/>
        </w:rPr>
        <w:br/>
      </w:r>
      <w:r w:rsidR="009F3C3D" w:rsidRPr="003A1EDA">
        <w:rPr>
          <w:noProof/>
          <w:lang w:val="en-GB"/>
        </w:rPr>
        <w:br/>
      </w:r>
      <w:r w:rsidR="007F524E" w:rsidRPr="003A1EDA">
        <w:rPr>
          <w:noProof/>
          <w:lang w:val="en-GB"/>
        </w:rPr>
        <w:drawing>
          <wp:inline distT="0" distB="0" distL="0" distR="0" wp14:anchorId="5515CBE2" wp14:editId="0A9D138E">
            <wp:extent cx="4253911" cy="3036163"/>
            <wp:effectExtent l="0" t="0" r="0" b="0"/>
            <wp:docPr id="6" name="Grafik 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enthält.&#10;&#10;Automatisch generierte Beschreibung"/>
                    <pic:cNvPicPr/>
                  </pic:nvPicPr>
                  <pic:blipFill>
                    <a:blip r:embed="rId24"/>
                    <a:stretch>
                      <a:fillRect/>
                    </a:stretch>
                  </pic:blipFill>
                  <pic:spPr>
                    <a:xfrm>
                      <a:off x="0" y="0"/>
                      <a:ext cx="4255920" cy="3037597"/>
                    </a:xfrm>
                    <a:prstGeom prst="rect">
                      <a:avLst/>
                    </a:prstGeom>
                  </pic:spPr>
                </pic:pic>
              </a:graphicData>
            </a:graphic>
          </wp:inline>
        </w:drawing>
      </w:r>
      <w:r w:rsidR="00EB64DA" w:rsidRPr="003A1EDA">
        <w:rPr>
          <w:noProof/>
          <w:lang w:val="en-GB"/>
        </w:rPr>
        <w:br/>
      </w:r>
    </w:p>
    <w:p w14:paraId="3707E779" w14:textId="596D64C1" w:rsidR="007519CB" w:rsidRPr="003A1EDA" w:rsidRDefault="00B91B4A" w:rsidP="0094403F">
      <w:pPr>
        <w:pStyle w:val="Listenabsatz"/>
        <w:numPr>
          <w:ilvl w:val="0"/>
          <w:numId w:val="8"/>
        </w:numPr>
        <w:rPr>
          <w:noProof/>
          <w:lang w:val="en-GB"/>
        </w:rPr>
      </w:pPr>
      <w:r w:rsidRPr="003A1EDA">
        <w:rPr>
          <w:noProof/>
          <w:lang w:val="en-GB"/>
        </w:rPr>
        <w:t xml:space="preserve">Anschließend können Sie auch wieder immer </w:t>
      </w:r>
      <w:r w:rsidRPr="003A1EDA">
        <w:rPr>
          <w:i/>
          <w:iCs/>
          <w:noProof/>
          <w:lang w:val="en-GB"/>
        </w:rPr>
        <w:t>Weiter</w:t>
      </w:r>
      <w:r w:rsidRPr="003A1EDA">
        <w:rPr>
          <w:noProof/>
          <w:lang w:val="en-GB"/>
        </w:rPr>
        <w:t xml:space="preserve"> klicken (wenn Sie wollen können Sie die ganzen Erklärungen auch durchlesen…), bis Sie dann auch </w:t>
      </w:r>
      <w:r w:rsidRPr="003A1EDA">
        <w:rPr>
          <w:i/>
          <w:iCs/>
          <w:noProof/>
          <w:lang w:val="en-GB"/>
        </w:rPr>
        <w:t>Installieren</w:t>
      </w:r>
      <w:r w:rsidRPr="003A1EDA">
        <w:rPr>
          <w:noProof/>
          <w:lang w:val="en-GB"/>
        </w:rPr>
        <w:t xml:space="preserve"> klicken.</w:t>
      </w:r>
    </w:p>
    <w:p w14:paraId="47D6BC08" w14:textId="77777777" w:rsidR="00A825EA" w:rsidRDefault="00A825EA">
      <w:pPr>
        <w:rPr>
          <w:rFonts w:asciiTheme="majorHAnsi" w:eastAsiaTheme="majorEastAsia" w:hAnsiTheme="majorHAnsi" w:cstheme="majorBidi"/>
          <w:b/>
          <w:bCs/>
          <w:noProof/>
          <w:color w:val="4F81BD" w:themeColor="accent1"/>
          <w:lang w:val="en-GB"/>
        </w:rPr>
      </w:pPr>
      <w:r>
        <w:rPr>
          <w:noProof/>
          <w:lang w:val="en-GB"/>
        </w:rPr>
        <w:br w:type="page"/>
      </w:r>
    </w:p>
    <w:p w14:paraId="43CBE4AB" w14:textId="0D95D345" w:rsidR="00583DE8" w:rsidRPr="003A1EDA" w:rsidRDefault="00583DE8" w:rsidP="00915EC1">
      <w:pPr>
        <w:pStyle w:val="berschrift4"/>
        <w:rPr>
          <w:noProof/>
          <w:lang w:val="en-GB"/>
        </w:rPr>
      </w:pPr>
      <w:r w:rsidRPr="003A1EDA">
        <w:rPr>
          <w:noProof/>
          <w:lang w:val="en-GB"/>
        </w:rPr>
        <w:lastRenderedPageBreak/>
        <w:t>Active Directory konfigurieren</w:t>
      </w:r>
    </w:p>
    <w:p w14:paraId="28F92772" w14:textId="54F74EC5" w:rsidR="00682D8D" w:rsidRPr="003A1EDA" w:rsidRDefault="00682D8D" w:rsidP="00682D8D">
      <w:pPr>
        <w:rPr>
          <w:noProof/>
          <w:lang w:val="en-GB"/>
        </w:rPr>
      </w:pPr>
      <w:r w:rsidRPr="003A1EDA">
        <w:rPr>
          <w:noProof/>
          <w:lang w:val="en-GB"/>
        </w:rPr>
        <w:t>Der Server-Manager schlägt uns gleich nach dieser Installation vor, den Server zu einem Domaincontroller heraufzustufen. Das ist genau das, was wir machen wollen.</w:t>
      </w:r>
    </w:p>
    <w:p w14:paraId="2E95B076" w14:textId="69207C1F" w:rsidR="00512EFE" w:rsidRPr="003A1EDA" w:rsidRDefault="00512EFE" w:rsidP="00682D8D">
      <w:pPr>
        <w:rPr>
          <w:noProof/>
          <w:lang w:val="en-GB"/>
        </w:rPr>
      </w:pPr>
      <w:r w:rsidRPr="003A1EDA">
        <w:rPr>
          <w:noProof/>
          <w:lang w:val="en-GB"/>
        </w:rPr>
        <w:t>Geben Sie einen Namen für die Stammdomäne ein und klicken Sie auf Weiter.</w:t>
      </w:r>
    </w:p>
    <w:p w14:paraId="364BB619" w14:textId="144177B5" w:rsidR="00C671C9" w:rsidRPr="003A1EDA" w:rsidRDefault="00B77C0D" w:rsidP="00682D8D">
      <w:pPr>
        <w:rPr>
          <w:noProof/>
          <w:lang w:val="en-GB"/>
        </w:rPr>
      </w:pPr>
      <w:r w:rsidRPr="003A1EDA">
        <w:rPr>
          <w:noProof/>
          <w:lang w:val="en-GB"/>
        </w:rPr>
        <w:drawing>
          <wp:inline distT="0" distB="0" distL="0" distR="0" wp14:anchorId="48553333" wp14:editId="7B161CA3">
            <wp:extent cx="3144661" cy="1064005"/>
            <wp:effectExtent l="0" t="0" r="0" b="3175"/>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rotWithShape="1">
                    <a:blip r:embed="rId25"/>
                    <a:srcRect t="7675" b="46298"/>
                    <a:stretch/>
                  </pic:blipFill>
                  <pic:spPr bwMode="auto">
                    <a:xfrm>
                      <a:off x="0" y="0"/>
                      <a:ext cx="3163561" cy="1070400"/>
                    </a:xfrm>
                    <a:prstGeom prst="rect">
                      <a:avLst/>
                    </a:prstGeom>
                    <a:ln>
                      <a:noFill/>
                    </a:ln>
                    <a:extLst>
                      <a:ext uri="{53640926-AAD7-44D8-BBD7-CCE9431645EC}">
                        <a14:shadowObscured xmlns:a14="http://schemas.microsoft.com/office/drawing/2010/main"/>
                      </a:ext>
                    </a:extLst>
                  </pic:spPr>
                </pic:pic>
              </a:graphicData>
            </a:graphic>
          </wp:inline>
        </w:drawing>
      </w:r>
    </w:p>
    <w:p w14:paraId="2E9A259C" w14:textId="062BC90E" w:rsidR="004172BF" w:rsidRPr="003A1EDA" w:rsidRDefault="004172BF" w:rsidP="00682D8D">
      <w:pPr>
        <w:rPr>
          <w:noProof/>
          <w:lang w:val="en-GB"/>
        </w:rPr>
      </w:pPr>
      <w:r w:rsidRPr="003A1EDA">
        <w:rPr>
          <w:noProof/>
          <w:lang w:val="en-GB"/>
        </w:rPr>
        <w:t>Wählen Sie bei einer neuen Installation die neueste Serverversion aus. Weil die Struktur von DNS im Domaincontroller weitergeführt wird, bestätigen wir dieses Häckchen</w:t>
      </w:r>
      <w:r w:rsidR="006E3057" w:rsidRPr="003A1EDA">
        <w:rPr>
          <w:noProof/>
          <w:lang w:val="en-GB"/>
        </w:rPr>
        <w:t xml:space="preserve"> bei DNS-Server</w:t>
      </w:r>
      <w:r w:rsidRPr="003A1EDA">
        <w:rPr>
          <w:noProof/>
          <w:lang w:val="en-GB"/>
        </w:rPr>
        <w:t xml:space="preserve">. </w:t>
      </w:r>
      <w:r w:rsidR="00B20BE9" w:rsidRPr="003A1EDA">
        <w:rPr>
          <w:noProof/>
          <w:lang w:val="en-GB"/>
        </w:rPr>
        <w:t xml:space="preserve">Geben Sie auch ein sicheres Passwort mit Sonderzeichen, Zahlen, Klein- und Großbuchstaben ein: </w:t>
      </w:r>
      <w:r w:rsidR="00C32F44" w:rsidRPr="003A1EDA">
        <w:rPr>
          <w:noProof/>
          <w:lang w:val="en-GB"/>
        </w:rPr>
        <w:t>&amp;thF4h3d.</w:t>
      </w:r>
    </w:p>
    <w:p w14:paraId="626CB667" w14:textId="2A4E42F6" w:rsidR="00A34095" w:rsidRPr="003A1EDA" w:rsidRDefault="00A34095" w:rsidP="00682D8D">
      <w:pPr>
        <w:rPr>
          <w:noProof/>
          <w:lang w:val="en-GB"/>
        </w:rPr>
      </w:pPr>
      <w:r w:rsidRPr="003A1EDA">
        <w:rPr>
          <w:noProof/>
          <w:lang w:val="en-GB"/>
        </w:rPr>
        <w:drawing>
          <wp:inline distT="0" distB="0" distL="0" distR="0" wp14:anchorId="62C826A9" wp14:editId="68874605">
            <wp:extent cx="3145790" cy="1521725"/>
            <wp:effectExtent l="0" t="0" r="0" b="2540"/>
            <wp:docPr id="15" name="Grafik 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pic:nvPicPr>
                  <pic:blipFill rotWithShape="1">
                    <a:blip r:embed="rId26"/>
                    <a:srcRect t="7109" b="26830"/>
                    <a:stretch/>
                  </pic:blipFill>
                  <pic:spPr bwMode="auto">
                    <a:xfrm>
                      <a:off x="0" y="0"/>
                      <a:ext cx="3158501" cy="1527874"/>
                    </a:xfrm>
                    <a:prstGeom prst="rect">
                      <a:avLst/>
                    </a:prstGeom>
                    <a:ln>
                      <a:noFill/>
                    </a:ln>
                    <a:extLst>
                      <a:ext uri="{53640926-AAD7-44D8-BBD7-CCE9431645EC}">
                        <a14:shadowObscured xmlns:a14="http://schemas.microsoft.com/office/drawing/2010/main"/>
                      </a:ext>
                    </a:extLst>
                  </pic:spPr>
                </pic:pic>
              </a:graphicData>
            </a:graphic>
          </wp:inline>
        </w:drawing>
      </w:r>
    </w:p>
    <w:p w14:paraId="176B939D" w14:textId="03C07AC7" w:rsidR="008E11DD" w:rsidRPr="003A1EDA" w:rsidRDefault="00A7127F" w:rsidP="00682D8D">
      <w:pPr>
        <w:rPr>
          <w:noProof/>
          <w:lang w:val="en-GB"/>
        </w:rPr>
      </w:pPr>
      <w:r w:rsidRPr="003A1EDA">
        <w:rPr>
          <w:noProof/>
          <w:lang w:val="en-GB"/>
        </w:rPr>
        <w:t>Klicken Sie immer auf Weiter, außer bei dieser Seite, wo Sie zuerst noch das Skript anzeigen und speichern sollten</w:t>
      </w:r>
      <w:r w:rsidR="00100B08" w:rsidRPr="003A1EDA">
        <w:rPr>
          <w:noProof/>
          <w:lang w:val="en-GB"/>
        </w:rPr>
        <w:t>:</w:t>
      </w:r>
    </w:p>
    <w:p w14:paraId="5A7AC9AF" w14:textId="0C30C5AA" w:rsidR="00B14C98" w:rsidRPr="003A1EDA" w:rsidRDefault="00753767" w:rsidP="00682D8D">
      <w:pPr>
        <w:rPr>
          <w:noProof/>
          <w:lang w:val="en-GB"/>
        </w:rPr>
      </w:pPr>
      <w:r w:rsidRPr="003A1EDA">
        <w:rPr>
          <w:noProof/>
          <w:lang w:val="en-GB"/>
        </w:rPr>
        <w:drawing>
          <wp:inline distT="0" distB="0" distL="0" distR="0" wp14:anchorId="461BD084" wp14:editId="1188E22E">
            <wp:extent cx="2895216" cy="1651379"/>
            <wp:effectExtent l="0" t="0" r="635" b="635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rotWithShape="1">
                    <a:blip r:embed="rId27"/>
                    <a:srcRect t="7349" b="15300"/>
                    <a:stretch/>
                  </pic:blipFill>
                  <pic:spPr bwMode="auto">
                    <a:xfrm>
                      <a:off x="0" y="0"/>
                      <a:ext cx="2899368" cy="1653748"/>
                    </a:xfrm>
                    <a:prstGeom prst="rect">
                      <a:avLst/>
                    </a:prstGeom>
                    <a:ln>
                      <a:noFill/>
                    </a:ln>
                    <a:extLst>
                      <a:ext uri="{53640926-AAD7-44D8-BBD7-CCE9431645EC}">
                        <a14:shadowObscured xmlns:a14="http://schemas.microsoft.com/office/drawing/2010/main"/>
                      </a:ext>
                    </a:extLst>
                  </pic:spPr>
                </pic:pic>
              </a:graphicData>
            </a:graphic>
          </wp:inline>
        </w:drawing>
      </w:r>
    </w:p>
    <w:p w14:paraId="13B25F55" w14:textId="1FF0CA76" w:rsidR="00583DE8" w:rsidRDefault="00BE421D" w:rsidP="00583DE8">
      <w:pPr>
        <w:rPr>
          <w:noProof/>
          <w:lang w:val="en-GB"/>
        </w:rPr>
      </w:pPr>
      <w:r w:rsidRPr="003A1EDA">
        <w:rPr>
          <w:noProof/>
          <w:lang w:val="en-GB"/>
        </w:rPr>
        <w:t xml:space="preserve">Schließen Sie schlussendlich die Installation ab und warten Sie, bis der Server neu gestartet </w:t>
      </w:r>
      <w:r w:rsidR="00FD0857">
        <w:rPr>
          <w:noProof/>
          <w:lang w:val="en-GB"/>
        </w:rPr>
        <w:t>hat (sollte automatisch passieren)</w:t>
      </w:r>
      <w:r w:rsidRPr="003A1EDA">
        <w:rPr>
          <w:noProof/>
          <w:lang w:val="en-GB"/>
        </w:rPr>
        <w:t>.</w:t>
      </w:r>
    </w:p>
    <w:p w14:paraId="7393C1DE" w14:textId="2F9CCFC3" w:rsidR="005D1A2E" w:rsidRPr="003A1EDA" w:rsidRDefault="005D1A2E" w:rsidP="00583DE8">
      <w:pPr>
        <w:rPr>
          <w:noProof/>
          <w:lang w:val="en-GB"/>
        </w:rPr>
      </w:pPr>
      <w:r>
        <w:rPr>
          <w:noProof/>
          <w:lang w:val="en-GB"/>
        </w:rPr>
        <w:t>Um anschließend in die Einstellungen des Active Directories zu kommen, klicken Sie auf AD DS, Rechtsklick auf das Element in der auftauchenden Liste und Active Directory-Benutzer und -Computer</w:t>
      </w:r>
      <w:r w:rsidR="00D013EA">
        <w:rPr>
          <w:noProof/>
          <w:lang w:val="en-GB"/>
        </w:rPr>
        <w:t>.</w:t>
      </w:r>
    </w:p>
    <w:p w14:paraId="0168C526" w14:textId="2B5FECC4" w:rsidR="00A66606" w:rsidRPr="003A1EDA" w:rsidRDefault="00A66606" w:rsidP="00583DE8">
      <w:pPr>
        <w:rPr>
          <w:noProof/>
          <w:lang w:val="en-GB"/>
        </w:rPr>
      </w:pPr>
    </w:p>
    <w:p w14:paraId="1A0AEA42" w14:textId="15A7D7C7" w:rsidR="00A66606" w:rsidRPr="003A1EDA" w:rsidRDefault="00A66606" w:rsidP="00583DE8">
      <w:pPr>
        <w:rPr>
          <w:noProof/>
          <w:lang w:val="en-GB"/>
        </w:rPr>
      </w:pPr>
      <w:r w:rsidRPr="003A1EDA">
        <w:rPr>
          <w:noProof/>
          <w:lang w:val="en-GB"/>
        </w:rPr>
        <w:lastRenderedPageBreak/>
        <w:drawing>
          <wp:inline distT="0" distB="0" distL="0" distR="0" wp14:anchorId="78D97760" wp14:editId="11C70C71">
            <wp:extent cx="4589311" cy="2011045"/>
            <wp:effectExtent l="0" t="0" r="1905" b="825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 t="178" r="28688" b="73578"/>
                    <a:stretch/>
                  </pic:blipFill>
                  <pic:spPr bwMode="auto">
                    <a:xfrm>
                      <a:off x="0" y="0"/>
                      <a:ext cx="4618852" cy="2023990"/>
                    </a:xfrm>
                    <a:prstGeom prst="rect">
                      <a:avLst/>
                    </a:prstGeom>
                    <a:ln>
                      <a:noFill/>
                    </a:ln>
                    <a:extLst>
                      <a:ext uri="{53640926-AAD7-44D8-BBD7-CCE9431645EC}">
                        <a14:shadowObscured xmlns:a14="http://schemas.microsoft.com/office/drawing/2010/main"/>
                      </a:ext>
                    </a:extLst>
                  </pic:spPr>
                </pic:pic>
              </a:graphicData>
            </a:graphic>
          </wp:inline>
        </w:drawing>
      </w:r>
    </w:p>
    <w:p w14:paraId="630DBCB7" w14:textId="3E37A98E" w:rsidR="00601834" w:rsidRDefault="00C07034" w:rsidP="00583DE8">
      <w:pPr>
        <w:rPr>
          <w:noProof/>
          <w:lang w:val="en-GB"/>
        </w:rPr>
      </w:pPr>
      <w:r>
        <w:rPr>
          <w:noProof/>
          <w:lang w:val="en-GB"/>
        </w:rPr>
        <w:t>Es sollte sich ein weiteres Fenster öffnen, in dem Sie nun die OUs sehen können, und das Active Directory verwalten können</w:t>
      </w:r>
      <w:r w:rsidR="00AD6B38">
        <w:rPr>
          <w:noProof/>
          <w:lang w:val="en-GB"/>
        </w:rPr>
        <w:t>. Standardmäßig sind bereits folgende OUs vorhanden:</w:t>
      </w:r>
    </w:p>
    <w:p w14:paraId="787094A9" w14:textId="504A318F" w:rsidR="00AD6B38" w:rsidRDefault="00DE61C6" w:rsidP="00DE61C6">
      <w:pPr>
        <w:pStyle w:val="Listenabsatz"/>
        <w:numPr>
          <w:ilvl w:val="0"/>
          <w:numId w:val="15"/>
        </w:numPr>
        <w:rPr>
          <w:noProof/>
          <w:lang w:val="en-GB"/>
        </w:rPr>
      </w:pPr>
      <w:r>
        <w:rPr>
          <w:noProof/>
          <w:lang w:val="en-GB"/>
        </w:rPr>
        <w:t>Builtin</w:t>
      </w:r>
    </w:p>
    <w:p w14:paraId="495C27D2" w14:textId="1E3387CB" w:rsidR="00DE61C6" w:rsidRDefault="00DE61C6" w:rsidP="00DE61C6">
      <w:pPr>
        <w:pStyle w:val="Listenabsatz"/>
        <w:numPr>
          <w:ilvl w:val="0"/>
          <w:numId w:val="15"/>
        </w:numPr>
        <w:rPr>
          <w:noProof/>
          <w:lang w:val="en-GB"/>
        </w:rPr>
      </w:pPr>
      <w:r>
        <w:rPr>
          <w:noProof/>
          <w:lang w:val="en-GB"/>
        </w:rPr>
        <w:t>Computers</w:t>
      </w:r>
    </w:p>
    <w:p w14:paraId="39ED3FBA" w14:textId="5C009389" w:rsidR="00DE61C6" w:rsidRDefault="00DE61C6" w:rsidP="00DE61C6">
      <w:pPr>
        <w:pStyle w:val="Listenabsatz"/>
        <w:numPr>
          <w:ilvl w:val="0"/>
          <w:numId w:val="15"/>
        </w:numPr>
        <w:rPr>
          <w:noProof/>
          <w:lang w:val="en-GB"/>
        </w:rPr>
      </w:pPr>
      <w:r>
        <w:rPr>
          <w:noProof/>
          <w:lang w:val="en-GB"/>
        </w:rPr>
        <w:t>Domain Controllers</w:t>
      </w:r>
    </w:p>
    <w:p w14:paraId="1D28D580" w14:textId="3060652E" w:rsidR="00DE61C6" w:rsidRDefault="00DE61C6" w:rsidP="00DE61C6">
      <w:pPr>
        <w:pStyle w:val="Listenabsatz"/>
        <w:numPr>
          <w:ilvl w:val="0"/>
          <w:numId w:val="15"/>
        </w:numPr>
        <w:rPr>
          <w:noProof/>
          <w:lang w:val="en-GB"/>
        </w:rPr>
      </w:pPr>
      <w:r>
        <w:rPr>
          <w:noProof/>
          <w:lang w:val="en-GB"/>
        </w:rPr>
        <w:t>ForeighSecurityPrincipals</w:t>
      </w:r>
    </w:p>
    <w:p w14:paraId="7D1669DA" w14:textId="21EB6504" w:rsidR="00DE61C6" w:rsidRDefault="00DE61C6" w:rsidP="00DE61C6">
      <w:pPr>
        <w:pStyle w:val="Listenabsatz"/>
        <w:numPr>
          <w:ilvl w:val="0"/>
          <w:numId w:val="15"/>
        </w:numPr>
        <w:rPr>
          <w:noProof/>
          <w:lang w:val="en-GB"/>
        </w:rPr>
      </w:pPr>
      <w:r>
        <w:rPr>
          <w:noProof/>
          <w:lang w:val="en-GB"/>
        </w:rPr>
        <w:t>Managed Service Accounts</w:t>
      </w:r>
    </w:p>
    <w:p w14:paraId="5E8F1BE6" w14:textId="5A58A609" w:rsidR="00DE61C6" w:rsidRDefault="00DE61C6" w:rsidP="00DE61C6">
      <w:pPr>
        <w:pStyle w:val="Listenabsatz"/>
        <w:numPr>
          <w:ilvl w:val="0"/>
          <w:numId w:val="15"/>
        </w:numPr>
        <w:rPr>
          <w:noProof/>
          <w:lang w:val="en-GB"/>
        </w:rPr>
      </w:pPr>
      <w:r>
        <w:rPr>
          <w:noProof/>
          <w:lang w:val="en-GB"/>
        </w:rPr>
        <w:t>Users</w:t>
      </w:r>
    </w:p>
    <w:p w14:paraId="15E69F9B" w14:textId="2CDDAFBB" w:rsidR="006A2882" w:rsidRPr="006A2882" w:rsidRDefault="006A2882" w:rsidP="006A2882">
      <w:pPr>
        <w:rPr>
          <w:noProof/>
          <w:lang w:val="en-GB"/>
        </w:rPr>
      </w:pPr>
      <w:r>
        <w:rPr>
          <w:noProof/>
          <w:lang w:val="en-GB"/>
        </w:rPr>
        <w:t>Damit die Unordnung nicht so groß, wie in folgendem Bild, ist, können Sie nun weiter OUs erstellen, die Ihr Unternehmen in Abteilungen, Länder oder was auch immer aufteilen.</w:t>
      </w:r>
    </w:p>
    <w:p w14:paraId="7399C17E" w14:textId="58780030" w:rsidR="007D67D3" w:rsidRPr="003A1EDA" w:rsidRDefault="007D67D3" w:rsidP="00583DE8">
      <w:pPr>
        <w:rPr>
          <w:noProof/>
          <w:lang w:val="en-GB"/>
        </w:rPr>
      </w:pPr>
      <w:r w:rsidRPr="003A1EDA">
        <w:rPr>
          <w:noProof/>
          <w:lang w:val="en-GB"/>
        </w:rPr>
        <w:drawing>
          <wp:inline distT="0" distB="0" distL="0" distR="0" wp14:anchorId="0EAC109A" wp14:editId="5E4ECFDC">
            <wp:extent cx="5760720" cy="4344035"/>
            <wp:effectExtent l="0" t="0" r="0" b="0"/>
            <wp:docPr id="17" name="Grafik 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enthält.&#10;&#10;Automatisch generierte Beschreibung"/>
                    <pic:cNvPicPr/>
                  </pic:nvPicPr>
                  <pic:blipFill>
                    <a:blip r:embed="rId29"/>
                    <a:stretch>
                      <a:fillRect/>
                    </a:stretch>
                  </pic:blipFill>
                  <pic:spPr>
                    <a:xfrm>
                      <a:off x="0" y="0"/>
                      <a:ext cx="5760720" cy="4344035"/>
                    </a:xfrm>
                    <a:prstGeom prst="rect">
                      <a:avLst/>
                    </a:prstGeom>
                  </pic:spPr>
                </pic:pic>
              </a:graphicData>
            </a:graphic>
          </wp:inline>
        </w:drawing>
      </w:r>
    </w:p>
    <w:p w14:paraId="54BF3886" w14:textId="5057DB31" w:rsidR="00126DE0" w:rsidRDefault="00126DE0" w:rsidP="00915EC1">
      <w:pPr>
        <w:pStyle w:val="berschrift4"/>
        <w:rPr>
          <w:noProof/>
          <w:lang w:val="en-GB"/>
        </w:rPr>
      </w:pPr>
      <w:r w:rsidRPr="003A1EDA">
        <w:rPr>
          <w:noProof/>
          <w:lang w:val="en-GB"/>
        </w:rPr>
        <w:lastRenderedPageBreak/>
        <w:t>DHCP-Server konfigurieren</w:t>
      </w:r>
    </w:p>
    <w:p w14:paraId="2CB2EF7E" w14:textId="261966D1" w:rsidR="00613EBF" w:rsidRDefault="007C6725" w:rsidP="007C6725">
      <w:pPr>
        <w:rPr>
          <w:lang w:val="en-GB"/>
        </w:rPr>
      </w:pPr>
      <w:r>
        <w:rPr>
          <w:lang w:val="en-GB"/>
        </w:rPr>
        <w:t xml:space="preserve">Um den DHCP-Server zu konfigurieren, gehen Sie im Server-Manager auf DHCP, machen Sie einen Rechtsklick auf das erste Element und klicken Sie auf </w:t>
      </w:r>
      <w:r w:rsidR="00223DDB" w:rsidRPr="00E72344">
        <w:rPr>
          <w:i/>
          <w:iCs/>
          <w:lang w:val="en-GB"/>
        </w:rPr>
        <w:t>DHCP-Manager</w:t>
      </w:r>
      <w:r w:rsidR="00223DDB" w:rsidRPr="00223DDB">
        <w:rPr>
          <w:lang w:val="en-GB"/>
        </w:rPr>
        <w:t>.</w:t>
      </w:r>
      <w:r w:rsidR="003C1F9B">
        <w:rPr>
          <w:lang w:val="en-GB"/>
        </w:rPr>
        <w:t xml:space="preserve"> </w:t>
      </w:r>
    </w:p>
    <w:p w14:paraId="378A1952" w14:textId="5A090A62" w:rsidR="003C1F9B" w:rsidRDefault="003C1F9B" w:rsidP="007C6725">
      <w:pPr>
        <w:rPr>
          <w:lang w:val="en-GB"/>
        </w:rPr>
      </w:pPr>
      <w:r>
        <w:rPr>
          <w:lang w:val="en-GB"/>
        </w:rPr>
        <w:t>Erstellen Sie eine</w:t>
      </w:r>
      <w:r w:rsidR="0074555C">
        <w:rPr>
          <w:lang w:val="en-GB"/>
        </w:rPr>
        <w:t>n</w:t>
      </w:r>
      <w:r>
        <w:rPr>
          <w:lang w:val="en-GB"/>
        </w:rPr>
        <w:t xml:space="preserve"> neue</w:t>
      </w:r>
      <w:r w:rsidR="0074555C">
        <w:rPr>
          <w:lang w:val="en-GB"/>
        </w:rPr>
        <w:t>n</w:t>
      </w:r>
      <w:r>
        <w:rPr>
          <w:lang w:val="en-GB"/>
        </w:rPr>
        <w:t xml:space="preserve"> </w:t>
      </w:r>
      <w:r w:rsidR="0074555C">
        <w:rPr>
          <w:lang w:val="en-GB"/>
        </w:rPr>
        <w:t>Adressbereich</w:t>
      </w:r>
      <w:r>
        <w:rPr>
          <w:lang w:val="en-GB"/>
        </w:rPr>
        <w:t xml:space="preserve">, indem Sie bei IPv4 auf </w:t>
      </w:r>
      <w:r w:rsidRPr="001C6F47">
        <w:rPr>
          <w:i/>
          <w:iCs/>
          <w:lang w:val="en-GB"/>
        </w:rPr>
        <w:t>neuer Bereich</w:t>
      </w:r>
      <w:r>
        <w:rPr>
          <w:lang w:val="en-GB"/>
        </w:rPr>
        <w:t xml:space="preserve"> klicken.</w:t>
      </w:r>
    </w:p>
    <w:p w14:paraId="2860C9A7" w14:textId="7F431CFE" w:rsidR="00613EBF" w:rsidRPr="00613EBF" w:rsidRDefault="00E64CA4" w:rsidP="007C6725">
      <w:pPr>
        <w:rPr>
          <w:lang w:val="en-GB"/>
        </w:rPr>
      </w:pPr>
      <w:r>
        <w:rPr>
          <w:lang w:val="en-GB"/>
        </w:rPr>
        <w:t>Geben Sie dem DHCP-Bereich einen Namen und beschreiben Sie diesen in kurzen Worten.</w:t>
      </w:r>
    </w:p>
    <w:p w14:paraId="19087CE5" w14:textId="241B3CFD" w:rsidR="00B9248B" w:rsidRPr="003A1EDA" w:rsidRDefault="00B30900" w:rsidP="00B9248B">
      <w:pPr>
        <w:rPr>
          <w:noProof/>
          <w:lang w:val="en-GB"/>
        </w:rPr>
      </w:pPr>
      <w:r>
        <w:rPr>
          <w:noProof/>
          <w:lang w:val="en-GB"/>
        </w:rPr>
        <w:t>Stellen Sie den IP-Adressbereich so ein, dass er sich nicht mit anderen Servern (beispielsweise unser Debian-Server</w:t>
      </w:r>
      <w:r w:rsidR="00C11EA7">
        <w:rPr>
          <w:noProof/>
          <w:lang w:val="en-GB"/>
        </w:rPr>
        <w:t>; folgende Protokolle in der Datenbank verfügbar</w:t>
      </w:r>
      <w:r w:rsidR="00547DCA">
        <w:rPr>
          <w:noProof/>
          <w:lang w:val="en-GB"/>
        </w:rPr>
        <w:t xml:space="preserve"> </w:t>
      </w:r>
      <w:r w:rsidR="00C11EA7" w:rsidRPr="00C11EA7">
        <w:rPr>
          <w:rFonts w:ascii="Segoe UI Emoji" w:eastAsia="Segoe UI Emoji" w:hAnsi="Segoe UI Emoji" w:cs="Segoe UI Emoji"/>
          <w:noProof/>
          <w:lang w:val="en-GB"/>
        </w:rPr>
        <w:t>😊</w:t>
      </w:r>
      <w:r w:rsidR="00C11EA7">
        <w:rPr>
          <w:rFonts w:ascii="Segoe UI Emoji" w:eastAsia="Segoe UI Emoji" w:hAnsi="Segoe UI Emoji" w:cs="Segoe UI Emoji"/>
          <w:noProof/>
          <w:lang w:val="en-GB"/>
        </w:rPr>
        <w:t>:</w:t>
      </w:r>
      <w:r w:rsidR="00473F06">
        <w:rPr>
          <w:noProof/>
          <w:lang w:val="en-GB"/>
        </w:rPr>
        <w:t xml:space="preserve"> </w:t>
      </w:r>
      <w:hyperlink r:id="rId30" w:history="1">
        <w:r w:rsidR="00473F06">
          <w:rPr>
            <w:rStyle w:val="Hyperlink"/>
            <w:rFonts w:eastAsia="Times New Roman"/>
          </w:rPr>
          <w:t>SYTB_Protokoll_1_DebianServer</w:t>
        </w:r>
      </w:hyperlink>
      <w:r w:rsidR="00473F06">
        <w:rPr>
          <w:rFonts w:eastAsia="Times New Roman"/>
        </w:rPr>
        <w:t xml:space="preserve">, </w:t>
      </w:r>
      <w:hyperlink r:id="rId31" w:history="1">
        <w:r w:rsidR="00473F06">
          <w:rPr>
            <w:rStyle w:val="Hyperlink"/>
            <w:rFonts w:eastAsia="Times New Roman"/>
          </w:rPr>
          <w:t>SYTB_Protokoll_2_DebianServer</w:t>
        </w:r>
      </w:hyperlink>
      <w:r w:rsidR="00473F06">
        <w:rPr>
          <w:rFonts w:eastAsia="Times New Roman"/>
        </w:rPr>
        <w:t xml:space="preserve">, </w:t>
      </w:r>
      <w:hyperlink r:id="rId32" w:history="1">
        <w:r w:rsidR="00473F06">
          <w:rPr>
            <w:rStyle w:val="Hyperlink"/>
            <w:rFonts w:eastAsia="Times New Roman"/>
          </w:rPr>
          <w:t>SYTB_Protokoll_3_DHCP_und_DNS</w:t>
        </w:r>
      </w:hyperlink>
      <w:r w:rsidR="00473F06">
        <w:rPr>
          <w:rFonts w:eastAsia="Times New Roman"/>
        </w:rPr>
        <w:t xml:space="preserve">, </w:t>
      </w:r>
      <w:hyperlink r:id="rId33" w:history="1">
        <w:r w:rsidR="00473F06">
          <w:rPr>
            <w:rStyle w:val="Hyperlink"/>
            <w:rFonts w:eastAsia="Times New Roman"/>
          </w:rPr>
          <w:t>SYTB_Protokoll_4_DDNS</w:t>
        </w:r>
      </w:hyperlink>
      <w:r w:rsidR="00473F06">
        <w:rPr>
          <w:rFonts w:eastAsia="Times New Roman"/>
        </w:rPr>
        <w:t xml:space="preserve">, </w:t>
      </w:r>
      <w:hyperlink r:id="rId34" w:history="1">
        <w:r w:rsidR="00473F06">
          <w:rPr>
            <w:rStyle w:val="Hyperlink"/>
            <w:rFonts w:eastAsia="Times New Roman"/>
          </w:rPr>
          <w:t>SYTB_Protokoll_5_Zonentransfer</w:t>
        </w:r>
      </w:hyperlink>
      <w:r w:rsidR="00473F06">
        <w:rPr>
          <w:rFonts w:eastAsia="Times New Roman"/>
        </w:rPr>
        <w:t xml:space="preserve">, </w:t>
      </w:r>
      <w:hyperlink r:id="rId35" w:history="1">
        <w:r w:rsidR="00473F06">
          <w:rPr>
            <w:rStyle w:val="Hyperlink"/>
            <w:rFonts w:eastAsia="Times New Roman"/>
          </w:rPr>
          <w:t>SYTB_Protokoll_6_ApacheWebserver</w:t>
        </w:r>
      </w:hyperlink>
      <w:r w:rsidR="00473F06">
        <w:rPr>
          <w:rFonts w:eastAsia="Times New Roman"/>
        </w:rPr>
        <w:t xml:space="preserve">, </w:t>
      </w:r>
      <w:hyperlink r:id="rId36" w:history="1">
        <w:r w:rsidR="00473F06">
          <w:rPr>
            <w:rStyle w:val="Hyperlink"/>
            <w:rFonts w:eastAsia="Times New Roman"/>
          </w:rPr>
          <w:t>SYTB_Protokoll_7_PXE-Boot</w:t>
        </w:r>
      </w:hyperlink>
      <w:r>
        <w:rPr>
          <w:noProof/>
          <w:lang w:val="en-GB"/>
        </w:rPr>
        <w:t>) überschneidet.</w:t>
      </w:r>
      <w:r w:rsidR="00AA1AC3">
        <w:rPr>
          <w:noProof/>
          <w:lang w:val="en-GB"/>
        </w:rPr>
        <w:t xml:space="preserve"> Wenn der Server-Manager es nicht automatisch richtig machen sollte, müssen Sie die Subnetzmaske auch noch richtig konfigurieren.</w:t>
      </w:r>
    </w:p>
    <w:p w14:paraId="572648AF" w14:textId="63DFDDBD" w:rsidR="00DA2D4B" w:rsidRDefault="00417707" w:rsidP="00B9248B">
      <w:pPr>
        <w:rPr>
          <w:noProof/>
          <w:lang w:val="en-GB"/>
        </w:rPr>
      </w:pPr>
      <w:r w:rsidRPr="003A1EDA">
        <w:rPr>
          <w:noProof/>
          <w:lang w:val="en-GB"/>
        </w:rPr>
        <w:drawing>
          <wp:inline distT="0" distB="0" distL="0" distR="0" wp14:anchorId="7532EAEA" wp14:editId="0E37F565">
            <wp:extent cx="3449841" cy="2859206"/>
            <wp:effectExtent l="0" t="0" r="0" b="0"/>
            <wp:docPr id="29" name="Grafik 2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nthält.&#10;&#10;Automatisch generierte Beschreibung"/>
                    <pic:cNvPicPr/>
                  </pic:nvPicPr>
                  <pic:blipFill>
                    <a:blip r:embed="rId37"/>
                    <a:stretch>
                      <a:fillRect/>
                    </a:stretch>
                  </pic:blipFill>
                  <pic:spPr>
                    <a:xfrm>
                      <a:off x="0" y="0"/>
                      <a:ext cx="3478813" cy="2883218"/>
                    </a:xfrm>
                    <a:prstGeom prst="rect">
                      <a:avLst/>
                    </a:prstGeom>
                  </pic:spPr>
                </pic:pic>
              </a:graphicData>
            </a:graphic>
          </wp:inline>
        </w:drawing>
      </w:r>
    </w:p>
    <w:p w14:paraId="1E4A8A1B" w14:textId="6D3ADF5F" w:rsidR="008E1A5F" w:rsidRDefault="00E65F2B" w:rsidP="00B9248B">
      <w:pPr>
        <w:rPr>
          <w:noProof/>
          <w:lang w:val="en-GB"/>
        </w:rPr>
      </w:pPr>
      <w:r>
        <w:rPr>
          <w:noProof/>
          <w:lang w:val="en-GB"/>
        </w:rPr>
        <w:t>Alle IP-Adressen, die später oder jetzt noch Server werden sollen, sollten nicht mit DHCP vergeben werden. Aus diesem Grund müssen Sie diese als Ausschüsse markieren.</w:t>
      </w:r>
      <w:r w:rsidR="00B37A63">
        <w:rPr>
          <w:noProof/>
          <w:lang w:val="en-GB"/>
        </w:rPr>
        <w:t xml:space="preserve"> </w:t>
      </w:r>
      <w:r w:rsidR="00DB5FED">
        <w:rPr>
          <w:noProof/>
          <w:lang w:val="en-GB"/>
        </w:rPr>
        <w:t>Normalerweiße nimmt man ca. 10 freie IP-Adressen, damit auch in Zukunft noch Platz für mehrere Server da ist.</w:t>
      </w:r>
    </w:p>
    <w:p w14:paraId="3264BC05" w14:textId="1C61618B" w:rsidR="00484564" w:rsidRDefault="00B37A63" w:rsidP="00B9248B">
      <w:pPr>
        <w:rPr>
          <w:noProof/>
          <w:lang w:val="en-GB"/>
        </w:rPr>
      </w:pPr>
      <w:r>
        <w:rPr>
          <w:noProof/>
          <w:lang w:val="en-GB"/>
        </w:rPr>
        <w:t>Wichtig ist hierbei anzumerken, dass es nicht möglich ist, die IP-Adressen, die Server representieren, einfach aus dem Adressbereich auszuschließen!</w:t>
      </w:r>
    </w:p>
    <w:p w14:paraId="5EE7DAED" w14:textId="736590F9" w:rsidR="00ED443A" w:rsidRDefault="00ED443A" w:rsidP="00B9248B">
      <w:pPr>
        <w:rPr>
          <w:noProof/>
          <w:lang w:val="en-GB"/>
        </w:rPr>
      </w:pPr>
      <w:r>
        <w:rPr>
          <w:noProof/>
          <w:lang w:val="en-GB"/>
        </w:rPr>
        <w:t xml:space="preserve">Stellen Sie die Leasedauer auf eine sinnvolle Zeit ein (bei </w:t>
      </w:r>
      <w:r w:rsidRPr="00ED443A">
        <w:rPr>
          <w:noProof/>
          <w:lang w:val="en-GB"/>
        </w:rPr>
        <w:t>McDonald’s</w:t>
      </w:r>
      <w:r>
        <w:rPr>
          <w:noProof/>
          <w:lang w:val="en-GB"/>
        </w:rPr>
        <w:t xml:space="preserve"> eher nur 5min, weil die Leute gleich wieder gehen; bei einem großen Unternehmen eher 12h, weil viele Stand-PCs verwendet werden, die eher nicht in ein anderes Netzwerk wechseln wollen und auch immer kommunieren können wollen)</w:t>
      </w:r>
      <w:r w:rsidR="008B6663">
        <w:rPr>
          <w:noProof/>
          <w:lang w:val="en-GB"/>
        </w:rPr>
        <w:t>!</w:t>
      </w:r>
      <w:r>
        <w:rPr>
          <w:noProof/>
          <w:lang w:val="en-GB"/>
        </w:rPr>
        <w:t xml:space="preserve"> </w:t>
      </w:r>
      <w:r w:rsidR="005F1D2A">
        <w:rPr>
          <w:noProof/>
          <w:lang w:val="en-GB"/>
        </w:rPr>
        <w:t xml:space="preserve">Wir haben </w:t>
      </w:r>
      <w:r w:rsidR="00915CDE">
        <w:rPr>
          <w:noProof/>
          <w:lang w:val="en-GB"/>
        </w:rPr>
        <w:t>10min</w:t>
      </w:r>
      <w:r w:rsidR="005F1D2A">
        <w:rPr>
          <w:noProof/>
          <w:lang w:val="en-GB"/>
        </w:rPr>
        <w:t xml:space="preserve"> eingestellt</w:t>
      </w:r>
      <w:r w:rsidR="000112CE">
        <w:rPr>
          <w:noProof/>
          <w:lang w:val="en-GB"/>
        </w:rPr>
        <w:t>.</w:t>
      </w:r>
    </w:p>
    <w:p w14:paraId="721867E3" w14:textId="5DD3490B" w:rsidR="00724E4B" w:rsidRPr="003A1EDA" w:rsidRDefault="00030953" w:rsidP="00B9248B">
      <w:pPr>
        <w:rPr>
          <w:noProof/>
          <w:lang w:val="en-GB"/>
        </w:rPr>
      </w:pPr>
      <w:r>
        <w:rPr>
          <w:noProof/>
          <w:lang w:val="en-GB"/>
        </w:rPr>
        <w:t>Bestätigen Sie die Konfigurationsabfrage mit Weiter und geben Sie als Default-Gateway / Router den Server selbst an.</w:t>
      </w:r>
      <w:r w:rsidR="00552B8D">
        <w:rPr>
          <w:noProof/>
          <w:lang w:val="en-GB"/>
        </w:rPr>
        <w:t xml:space="preserve"> Alle weitern Schritte können Sie immer mit Weiter bestätigen.</w:t>
      </w:r>
    </w:p>
    <w:p w14:paraId="4003184B" w14:textId="1D2D6318" w:rsidR="001C00EB" w:rsidRDefault="00737513">
      <w:pPr>
        <w:rPr>
          <w:rFonts w:asciiTheme="majorHAnsi" w:eastAsiaTheme="majorEastAsia" w:hAnsiTheme="majorHAnsi" w:cstheme="majorBidi"/>
          <w:b/>
          <w:bCs/>
          <w:noProof/>
          <w:color w:val="4F81BD" w:themeColor="accent1"/>
          <w:lang w:val="en-GB"/>
        </w:rPr>
      </w:pPr>
      <w:r w:rsidRPr="003A1EDA">
        <w:rPr>
          <w:noProof/>
          <w:lang w:val="en-GB"/>
        </w:rPr>
        <w:t>Schließen Sie die Konfiguration ab und starten Sie den Server neu. Anschließend sollte es funktionieren. Falls es immer noch nicht funktioniert, können Sie noch probieren den DHCP-Server zu Autorisieren.</w:t>
      </w:r>
    </w:p>
    <w:p w14:paraId="0B647E5C" w14:textId="13ED3D64" w:rsidR="00BE047D" w:rsidRDefault="00BE047D" w:rsidP="00915EC1">
      <w:pPr>
        <w:pStyle w:val="berschrift4"/>
        <w:rPr>
          <w:noProof/>
          <w:lang w:val="en-GB"/>
        </w:rPr>
      </w:pPr>
      <w:r w:rsidRPr="003A1EDA">
        <w:rPr>
          <w:noProof/>
          <w:lang w:val="en-GB"/>
        </w:rPr>
        <w:lastRenderedPageBreak/>
        <w:t>DNS-Server konfigurieren</w:t>
      </w:r>
    </w:p>
    <w:p w14:paraId="38935158" w14:textId="007A2596" w:rsidR="00017D64" w:rsidRDefault="00032B5E" w:rsidP="00FB7A11">
      <w:pPr>
        <w:rPr>
          <w:lang w:val="en-GB"/>
        </w:rPr>
      </w:pPr>
      <w:r>
        <w:rPr>
          <w:lang w:val="en-GB"/>
        </w:rPr>
        <w:t>Die Forward-Lookup-Zone des</w:t>
      </w:r>
      <w:r w:rsidR="00683429">
        <w:rPr>
          <w:lang w:val="en-GB"/>
        </w:rPr>
        <w:t xml:space="preserve"> DNS-Server</w:t>
      </w:r>
      <w:r>
        <w:rPr>
          <w:lang w:val="en-GB"/>
        </w:rPr>
        <w:t>s</w:t>
      </w:r>
      <w:r w:rsidR="00683429">
        <w:rPr>
          <w:lang w:val="en-GB"/>
        </w:rPr>
        <w:t xml:space="preserve"> wird durch das Aufsetzen vom Active Directory-Server bereits automatisch konfiguriert</w:t>
      </w:r>
      <w:r w:rsidR="00361C0B">
        <w:rPr>
          <w:lang w:val="en-GB"/>
        </w:rPr>
        <w:t>. Um auch die Reverse-Lookup-Zone zu erstellen, starten Sie zuerst den DNS-Manager.</w:t>
      </w:r>
    </w:p>
    <w:p w14:paraId="31983D4F" w14:textId="6565232E" w:rsidR="0086023F" w:rsidRDefault="0086023F" w:rsidP="00017D64">
      <w:pPr>
        <w:rPr>
          <w:lang w:val="en-GB"/>
        </w:rPr>
      </w:pPr>
      <w:r>
        <w:rPr>
          <w:lang w:val="en-GB"/>
        </w:rPr>
        <w:t xml:space="preserve">Erstellen Sie eine neue Reverse-Lookup-Zone, indem Sie auf </w:t>
      </w:r>
      <w:r w:rsidRPr="0086023F">
        <w:rPr>
          <w:i/>
          <w:iCs/>
          <w:lang w:val="en-GB"/>
        </w:rPr>
        <w:t>neue Zone</w:t>
      </w:r>
      <w:r>
        <w:rPr>
          <w:lang w:val="en-GB"/>
        </w:rPr>
        <w:t xml:space="preserve"> klicken.</w:t>
      </w:r>
    </w:p>
    <w:p w14:paraId="1A842127" w14:textId="2FD75873" w:rsidR="004538E3" w:rsidRPr="00017D64" w:rsidRDefault="004538E3" w:rsidP="00017D64">
      <w:pPr>
        <w:rPr>
          <w:lang w:val="en-GB"/>
        </w:rPr>
      </w:pPr>
      <w:r>
        <w:rPr>
          <w:lang w:val="en-GB"/>
        </w:rPr>
        <w:t>Der Zonentyp der ersten Zone ist logischerweise primär.</w:t>
      </w:r>
    </w:p>
    <w:p w14:paraId="230E6856" w14:textId="2EEA1FD2" w:rsidR="00BE047D" w:rsidRPr="003A1EDA" w:rsidRDefault="00E96F8C" w:rsidP="00BE047D">
      <w:pPr>
        <w:rPr>
          <w:noProof/>
          <w:lang w:val="en-GB"/>
        </w:rPr>
      </w:pPr>
      <w:r>
        <w:rPr>
          <w:noProof/>
          <w:lang w:val="en-GB"/>
        </w:rPr>
        <w:t>Die Zonenreplikation soll auf allen Domäncontrollern in dieser Domäne ausgeführt werden.</w:t>
      </w:r>
    </w:p>
    <w:p w14:paraId="6215DF46" w14:textId="1D9FD9CB" w:rsidR="00265485" w:rsidRPr="003A1EDA" w:rsidRDefault="0086492F" w:rsidP="00BE047D">
      <w:pPr>
        <w:rPr>
          <w:noProof/>
          <w:lang w:val="en-GB"/>
        </w:rPr>
      </w:pPr>
      <w:r>
        <w:rPr>
          <w:noProof/>
          <w:lang w:val="en-GB"/>
        </w:rPr>
        <w:t xml:space="preserve">Wählen Sie IPv4 oder IPv6 (IPv5 steht leider nicht zur Auswahl, weil es das nicht gibt… </w:t>
      </w:r>
      <w:r w:rsidRPr="0086492F">
        <w:rPr>
          <w:rFonts w:ascii="Segoe UI Emoji" w:eastAsia="Segoe UI Emoji" w:hAnsi="Segoe UI Emoji" w:cs="Segoe UI Emoji"/>
          <w:noProof/>
          <w:lang w:val="en-GB"/>
        </w:rPr>
        <w:t>😊</w:t>
      </w:r>
      <w:r>
        <w:rPr>
          <w:rFonts w:ascii="Segoe UI Emoji" w:eastAsia="Segoe UI Emoji" w:hAnsi="Segoe UI Emoji" w:cs="Segoe UI Emoji"/>
          <w:noProof/>
          <w:lang w:val="en-GB"/>
        </w:rPr>
        <w:t>)</w:t>
      </w:r>
      <w:r w:rsidR="00C52ECA">
        <w:rPr>
          <w:rFonts w:ascii="Segoe UI Emoji" w:eastAsia="Segoe UI Emoji" w:hAnsi="Segoe UI Emoji" w:cs="Segoe UI Emoji"/>
          <w:noProof/>
          <w:lang w:val="en-GB"/>
        </w:rPr>
        <w:t>.</w:t>
      </w:r>
    </w:p>
    <w:p w14:paraId="65669738" w14:textId="4BA0B8FC" w:rsidR="00DD1B0B" w:rsidRPr="003A1EDA" w:rsidRDefault="002A5482" w:rsidP="00BE047D">
      <w:pPr>
        <w:rPr>
          <w:noProof/>
          <w:lang w:val="en-GB"/>
        </w:rPr>
      </w:pPr>
      <w:r>
        <w:rPr>
          <w:noProof/>
          <w:lang w:val="en-GB"/>
        </w:rPr>
        <w:t>Geben Sie die Reverse-Lookup</w:t>
      </w:r>
      <w:r w:rsidR="00857005">
        <w:rPr>
          <w:noProof/>
          <w:lang w:val="en-GB"/>
        </w:rPr>
        <w:t>-Namen ein (21.168.192.in-addr-arpa)</w:t>
      </w:r>
      <w:r w:rsidR="00015CFB">
        <w:rPr>
          <w:noProof/>
          <w:lang w:val="en-GB"/>
        </w:rPr>
        <w:t>.</w:t>
      </w:r>
    </w:p>
    <w:p w14:paraId="27B19829" w14:textId="71E317D1" w:rsidR="00404575" w:rsidRPr="003A1EDA" w:rsidRDefault="00015CFB" w:rsidP="00BE047D">
      <w:pPr>
        <w:rPr>
          <w:noProof/>
          <w:lang w:val="en-GB"/>
        </w:rPr>
      </w:pPr>
      <w:r>
        <w:rPr>
          <w:noProof/>
          <w:lang w:val="en-GB"/>
        </w:rPr>
        <w:t>Am geschicktesten ist das Zulassen aller sicheren dynamischen Updates.</w:t>
      </w:r>
    </w:p>
    <w:p w14:paraId="2DD8A13D" w14:textId="14C969D8" w:rsidR="0042156F" w:rsidRPr="003A1EDA" w:rsidRDefault="003B67B0" w:rsidP="00BE047D">
      <w:pPr>
        <w:rPr>
          <w:noProof/>
          <w:lang w:val="en-GB"/>
        </w:rPr>
      </w:pPr>
      <w:r>
        <w:rPr>
          <w:noProof/>
          <w:lang w:val="en-GB"/>
        </w:rPr>
        <w:t xml:space="preserve">Wenn Sie die Erstellung der Zone fertig haben, müssen Sie </w:t>
      </w:r>
      <w:r w:rsidR="005712A2">
        <w:rPr>
          <w:noProof/>
          <w:lang w:val="en-GB"/>
        </w:rPr>
        <w:t>bei den</w:t>
      </w:r>
      <w:r>
        <w:rPr>
          <w:noProof/>
          <w:lang w:val="en-GB"/>
        </w:rPr>
        <w:t xml:space="preserve"> Forward-Lookup</w:t>
      </w:r>
      <w:r w:rsidR="005712A2">
        <w:rPr>
          <w:noProof/>
          <w:lang w:val="en-GB"/>
        </w:rPr>
        <w:t>zonen</w:t>
      </w:r>
      <w:r>
        <w:rPr>
          <w:noProof/>
          <w:lang w:val="en-GB"/>
        </w:rPr>
        <w:t xml:space="preserve"> die Eigenschaften des Servers mit der richten Adresse (192.168.21.101) verstellen:</w:t>
      </w:r>
    </w:p>
    <w:p w14:paraId="3BE7E82D" w14:textId="45AD3D7C" w:rsidR="002869BE" w:rsidRDefault="002D2074" w:rsidP="00BE047D">
      <w:pPr>
        <w:rPr>
          <w:noProof/>
          <w:lang w:val="en-GB"/>
        </w:rPr>
      </w:pPr>
      <w:r w:rsidRPr="003A1EDA">
        <w:rPr>
          <w:noProof/>
          <w:lang w:val="en-GB"/>
        </w:rPr>
        <w:drawing>
          <wp:inline distT="0" distB="0" distL="0" distR="0" wp14:anchorId="6C09E6B1" wp14:editId="6999A073">
            <wp:extent cx="2520865" cy="1480726"/>
            <wp:effectExtent l="0" t="0" r="0" b="5715"/>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rotWithShape="1">
                    <a:blip r:embed="rId38"/>
                    <a:srcRect t="6240" b="43611"/>
                    <a:stretch/>
                  </pic:blipFill>
                  <pic:spPr bwMode="auto">
                    <a:xfrm>
                      <a:off x="0" y="0"/>
                      <a:ext cx="2521080" cy="1480852"/>
                    </a:xfrm>
                    <a:prstGeom prst="rect">
                      <a:avLst/>
                    </a:prstGeom>
                    <a:ln>
                      <a:noFill/>
                    </a:ln>
                    <a:extLst>
                      <a:ext uri="{53640926-AAD7-44D8-BBD7-CCE9431645EC}">
                        <a14:shadowObscured xmlns:a14="http://schemas.microsoft.com/office/drawing/2010/main"/>
                      </a:ext>
                    </a:extLst>
                  </pic:spPr>
                </pic:pic>
              </a:graphicData>
            </a:graphic>
          </wp:inline>
        </w:drawing>
      </w:r>
    </w:p>
    <w:p w14:paraId="221C927E" w14:textId="18409F2D" w:rsidR="005712A2" w:rsidRPr="003A1EDA" w:rsidRDefault="005712A2" w:rsidP="00BE047D">
      <w:pPr>
        <w:rPr>
          <w:noProof/>
          <w:lang w:val="en-GB"/>
        </w:rPr>
      </w:pPr>
      <w:r>
        <w:rPr>
          <w:noProof/>
          <w:lang w:val="en-GB"/>
        </w:rPr>
        <w:t>Anschließend sollte</w:t>
      </w:r>
      <w:r w:rsidR="001150D2">
        <w:rPr>
          <w:noProof/>
          <w:lang w:val="en-GB"/>
        </w:rPr>
        <w:t>n Sie bei den Reverse-Lookupzonen den PTR-Eintrag sehen:</w:t>
      </w:r>
    </w:p>
    <w:p w14:paraId="43A340C3" w14:textId="5FF13C34" w:rsidR="004A5C37" w:rsidRPr="003A1EDA" w:rsidRDefault="004A5C37" w:rsidP="00BE047D">
      <w:pPr>
        <w:rPr>
          <w:noProof/>
          <w:lang w:val="en-GB"/>
        </w:rPr>
      </w:pPr>
      <w:r w:rsidRPr="003A1EDA">
        <w:rPr>
          <w:noProof/>
          <w:lang w:val="en-GB"/>
        </w:rPr>
        <w:lastRenderedPageBreak/>
        <w:drawing>
          <wp:inline distT="0" distB="0" distL="0" distR="0" wp14:anchorId="449F7766" wp14:editId="240F3C19">
            <wp:extent cx="5222543" cy="3637128"/>
            <wp:effectExtent l="0" t="0" r="0" b="1905"/>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39"/>
                    <a:stretch>
                      <a:fillRect/>
                    </a:stretch>
                  </pic:blipFill>
                  <pic:spPr>
                    <a:xfrm>
                      <a:off x="0" y="0"/>
                      <a:ext cx="5223993" cy="3638138"/>
                    </a:xfrm>
                    <a:prstGeom prst="rect">
                      <a:avLst/>
                    </a:prstGeom>
                  </pic:spPr>
                </pic:pic>
              </a:graphicData>
            </a:graphic>
          </wp:inline>
        </w:drawing>
      </w:r>
    </w:p>
    <w:p w14:paraId="028990B4" w14:textId="77777777" w:rsidR="00126DE0" w:rsidRPr="003A1EDA" w:rsidRDefault="00126DE0" w:rsidP="00126DE0">
      <w:pPr>
        <w:rPr>
          <w:noProof/>
          <w:lang w:val="en-GB"/>
        </w:rPr>
      </w:pPr>
    </w:p>
    <w:p w14:paraId="67124F42" w14:textId="39B1D1AE" w:rsidR="00915EC1" w:rsidRDefault="00915EC1" w:rsidP="001A14BA">
      <w:pPr>
        <w:pStyle w:val="berschrift2"/>
        <w:rPr>
          <w:noProof/>
          <w:lang w:val="en-GB"/>
        </w:rPr>
      </w:pPr>
      <w:bookmarkStart w:id="9" w:name="_Toc106796647"/>
      <w:r>
        <w:rPr>
          <w:noProof/>
          <w:lang w:val="en-GB"/>
        </w:rPr>
        <w:t>Windows Client</w:t>
      </w:r>
      <w:bookmarkEnd w:id="9"/>
    </w:p>
    <w:p w14:paraId="5894E03B" w14:textId="3124AD1F" w:rsidR="008949DA" w:rsidRPr="003A1EDA" w:rsidRDefault="00405C3E" w:rsidP="00915EC1">
      <w:pPr>
        <w:pStyle w:val="berschrift3"/>
        <w:rPr>
          <w:noProof/>
          <w:lang w:val="en-GB"/>
        </w:rPr>
      </w:pPr>
      <w:r w:rsidRPr="003A1EDA">
        <w:rPr>
          <w:noProof/>
          <w:lang w:val="en-GB"/>
        </w:rPr>
        <w:t>Installation Windows Client</w:t>
      </w:r>
    </w:p>
    <w:p w14:paraId="68DA010B" w14:textId="66A89F8D" w:rsidR="00E53F5A" w:rsidRPr="003A1EDA" w:rsidRDefault="00E53F5A" w:rsidP="00E53F5A">
      <w:pPr>
        <w:rPr>
          <w:noProof/>
          <w:lang w:val="en-GB"/>
        </w:rPr>
      </w:pPr>
      <w:r w:rsidRPr="003A1EDA">
        <w:rPr>
          <w:noProof/>
          <w:lang w:val="en-GB"/>
        </w:rPr>
        <w:t xml:space="preserve">Als erstes neue VM erstellen (RAM und Speicher beachten). Anschließend eine Netzwerkkarte hinzufügen. Starten </w:t>
      </w:r>
      <w:r w:rsidRPr="003A1EDA">
        <w:rPr>
          <w:noProof/>
          <w:lang w:val="en-GB"/>
        </w:rPr>
        <w:sym w:font="Wingdings" w:char="F0E0"/>
      </w:r>
      <w:r w:rsidRPr="003A1EDA">
        <w:rPr>
          <w:noProof/>
          <w:lang w:val="en-GB"/>
        </w:rPr>
        <w:t xml:space="preserve"> ISO auswählen </w:t>
      </w:r>
      <w:r w:rsidRPr="003A1EDA">
        <w:rPr>
          <w:noProof/>
          <w:lang w:val="en-GB"/>
        </w:rPr>
        <w:sym w:font="Wingdings" w:char="F0E0"/>
      </w:r>
      <w:r w:rsidRPr="003A1EDA">
        <w:rPr>
          <w:noProof/>
          <w:lang w:val="en-GB"/>
        </w:rPr>
        <w:t xml:space="preserve"> Installationsschritte befolgen.</w:t>
      </w:r>
    </w:p>
    <w:p w14:paraId="0E66F63D" w14:textId="6C896FD1" w:rsidR="00E53F5A" w:rsidRPr="003A1EDA" w:rsidRDefault="00E53F5A" w:rsidP="00E53F5A">
      <w:pPr>
        <w:rPr>
          <w:noProof/>
          <w:lang w:val="en-GB"/>
        </w:rPr>
      </w:pPr>
      <w:r w:rsidRPr="003A1EDA">
        <w:rPr>
          <w:noProof/>
          <w:lang w:val="en-GB"/>
        </w:rPr>
        <w:t>Folgende Möglichkeiten stehen Ihnen zur Auswahl:</w:t>
      </w:r>
    </w:p>
    <w:p w14:paraId="65D6D722" w14:textId="07859477" w:rsidR="00E70DF0" w:rsidRDefault="00E53F5A" w:rsidP="00825F1C">
      <w:pPr>
        <w:numPr>
          <w:ilvl w:val="0"/>
          <w:numId w:val="7"/>
        </w:numPr>
        <w:contextualSpacing/>
        <w:rPr>
          <w:noProof/>
          <w:lang w:val="en-GB"/>
        </w:rPr>
      </w:pPr>
      <w:r w:rsidRPr="003A1EDA">
        <w:rPr>
          <w:noProof/>
          <w:lang w:val="en-GB"/>
        </w:rPr>
        <w:t>Windows Betriebssystem: Windows 10 Pro</w:t>
      </w:r>
    </w:p>
    <w:p w14:paraId="2A9D54E0" w14:textId="62F398B1" w:rsidR="00B53854" w:rsidRDefault="00B53854" w:rsidP="00825F1C">
      <w:pPr>
        <w:numPr>
          <w:ilvl w:val="0"/>
          <w:numId w:val="7"/>
        </w:numPr>
        <w:contextualSpacing/>
        <w:rPr>
          <w:noProof/>
          <w:lang w:val="en-GB"/>
        </w:rPr>
      </w:pPr>
      <w:r>
        <w:rPr>
          <w:noProof/>
          <w:lang w:val="en-GB"/>
        </w:rPr>
        <w:t>Tastaturlayout: Deutsch</w:t>
      </w:r>
    </w:p>
    <w:p w14:paraId="3F6F761C" w14:textId="3174C653" w:rsidR="00921835" w:rsidRPr="003A1EDA" w:rsidRDefault="00427935" w:rsidP="00825F1C">
      <w:pPr>
        <w:numPr>
          <w:ilvl w:val="0"/>
          <w:numId w:val="7"/>
        </w:numPr>
        <w:contextualSpacing/>
        <w:rPr>
          <w:noProof/>
          <w:lang w:val="en-GB"/>
        </w:rPr>
      </w:pPr>
      <w:r>
        <w:rPr>
          <w:noProof/>
          <w:lang w:val="en-GB"/>
        </w:rPr>
        <w:t>Benutzer: Felix; Passwort: xilef</w:t>
      </w:r>
      <w:r w:rsidR="00921835">
        <w:rPr>
          <w:noProof/>
          <w:lang w:val="en-GB"/>
        </w:rPr>
        <w:t xml:space="preserve"> </w:t>
      </w:r>
    </w:p>
    <w:p w14:paraId="52E87305" w14:textId="335F9AD4" w:rsidR="00A40709" w:rsidRDefault="00A40709" w:rsidP="00A40709">
      <w:pPr>
        <w:contextualSpacing/>
        <w:rPr>
          <w:noProof/>
          <w:lang w:val="en-GB"/>
        </w:rPr>
      </w:pPr>
    </w:p>
    <w:p w14:paraId="75C396B2" w14:textId="0F64B268" w:rsidR="00F90CCD" w:rsidRDefault="00F90CCD" w:rsidP="00915EC1">
      <w:pPr>
        <w:pStyle w:val="berschrift3"/>
        <w:rPr>
          <w:noProof/>
          <w:lang w:val="en-GB"/>
        </w:rPr>
      </w:pPr>
      <w:r>
        <w:rPr>
          <w:noProof/>
          <w:lang w:val="en-GB"/>
        </w:rPr>
        <w:t>Benutzergruppen hinzufügen</w:t>
      </w:r>
    </w:p>
    <w:p w14:paraId="251CF07D" w14:textId="03741C0F" w:rsidR="00836031" w:rsidRDefault="00836031" w:rsidP="00915EC1">
      <w:pPr>
        <w:pStyle w:val="berschrift4"/>
        <w:rPr>
          <w:lang w:val="en-GB"/>
        </w:rPr>
      </w:pPr>
      <w:r>
        <w:rPr>
          <w:lang w:val="en-GB"/>
        </w:rPr>
        <w:t>O</w:t>
      </w:r>
      <w:r w:rsidR="000A2EBE">
        <w:rPr>
          <w:lang w:val="en-GB"/>
        </w:rPr>
        <w:t>U</w:t>
      </w:r>
      <w:r>
        <w:rPr>
          <w:lang w:val="en-GB"/>
        </w:rPr>
        <w:t>s hinzufügen</w:t>
      </w:r>
    </w:p>
    <w:p w14:paraId="06ED30E9" w14:textId="16B98983" w:rsidR="00A15D86" w:rsidRPr="00A15D86" w:rsidRDefault="00A15D86" w:rsidP="00A15D86">
      <w:pPr>
        <w:rPr>
          <w:lang w:val="en-GB"/>
        </w:rPr>
      </w:pPr>
      <w:r>
        <w:rPr>
          <w:lang w:val="en-GB"/>
        </w:rPr>
        <w:t>Fügen Sie eine OU hinzu (z.B.: Schule) und wenn Sie wollen können Sie noch weitere OUs in dieser OU erstellen (z.B.: Schueler, Lehrer)</w:t>
      </w:r>
      <w:r w:rsidR="00AC0489">
        <w:rPr>
          <w:lang w:val="en-GB"/>
        </w:rPr>
        <w:t>.</w:t>
      </w:r>
    </w:p>
    <w:p w14:paraId="2895A2D5" w14:textId="36E42EC8" w:rsidR="00790974" w:rsidRDefault="00D22659" w:rsidP="00F90CCD">
      <w:pPr>
        <w:rPr>
          <w:lang w:val="en-GB"/>
        </w:rPr>
      </w:pPr>
      <w:r w:rsidRPr="00F53907">
        <w:rPr>
          <w:noProof/>
          <w:lang w:val="en-GB"/>
        </w:rPr>
        <w:lastRenderedPageBreak/>
        <w:drawing>
          <wp:anchor distT="0" distB="0" distL="114300" distR="114300" simplePos="0" relativeHeight="251658244" behindDoc="0" locked="0" layoutInCell="1" allowOverlap="1" wp14:anchorId="0CC0D328" wp14:editId="4C40087D">
            <wp:simplePos x="0" y="0"/>
            <wp:positionH relativeFrom="column">
              <wp:posOffset>3815218</wp:posOffset>
            </wp:positionH>
            <wp:positionV relativeFrom="paragraph">
              <wp:posOffset>2540</wp:posOffset>
            </wp:positionV>
            <wp:extent cx="1934210" cy="1824355"/>
            <wp:effectExtent l="0" t="0" r="8890" b="4445"/>
            <wp:wrapThrough wrapText="bothSides">
              <wp:wrapPolygon edited="0">
                <wp:start x="0" y="0"/>
                <wp:lineTo x="0" y="21427"/>
                <wp:lineTo x="21487" y="21427"/>
                <wp:lineTo x="21487" y="0"/>
                <wp:lineTo x="0" y="0"/>
              </wp:wrapPolygon>
            </wp:wrapThrough>
            <wp:docPr id="11" name="Grafik 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34210" cy="1824355"/>
                    </a:xfrm>
                    <a:prstGeom prst="rect">
                      <a:avLst/>
                    </a:prstGeom>
                  </pic:spPr>
                </pic:pic>
              </a:graphicData>
            </a:graphic>
            <wp14:sizeRelH relativeFrom="margin">
              <wp14:pctWidth>0</wp14:pctWidth>
            </wp14:sizeRelH>
            <wp14:sizeRelV relativeFrom="margin">
              <wp14:pctHeight>0</wp14:pctHeight>
            </wp14:sizeRelV>
          </wp:anchor>
        </w:drawing>
      </w:r>
      <w:r w:rsidR="009D79F8" w:rsidRPr="009D79F8">
        <w:rPr>
          <w:noProof/>
          <w:lang w:val="en-GB"/>
        </w:rPr>
        <w:drawing>
          <wp:inline distT="0" distB="0" distL="0" distR="0" wp14:anchorId="6AE37B4E" wp14:editId="4F928E42">
            <wp:extent cx="3751029" cy="2500686"/>
            <wp:effectExtent l="0" t="0" r="190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59309" cy="2506206"/>
                    </a:xfrm>
                    <a:prstGeom prst="rect">
                      <a:avLst/>
                    </a:prstGeom>
                  </pic:spPr>
                </pic:pic>
              </a:graphicData>
            </a:graphic>
          </wp:inline>
        </w:drawing>
      </w:r>
    </w:p>
    <w:p w14:paraId="233CEDB0" w14:textId="481BA23A" w:rsidR="00F42262" w:rsidRDefault="00F42262" w:rsidP="00F90CCD">
      <w:pPr>
        <w:rPr>
          <w:lang w:val="en-GB"/>
        </w:rPr>
      </w:pPr>
      <w:r w:rsidRPr="004F33AB">
        <w:rPr>
          <w:noProof/>
          <w:lang w:val="en-GB"/>
        </w:rPr>
        <w:drawing>
          <wp:anchor distT="0" distB="0" distL="114300" distR="114300" simplePos="0" relativeHeight="251658245" behindDoc="0" locked="0" layoutInCell="1" allowOverlap="1" wp14:anchorId="47BB2553" wp14:editId="44685491">
            <wp:simplePos x="0" y="0"/>
            <wp:positionH relativeFrom="column">
              <wp:posOffset>3087039</wp:posOffset>
            </wp:positionH>
            <wp:positionV relativeFrom="paragraph">
              <wp:posOffset>5052</wp:posOffset>
            </wp:positionV>
            <wp:extent cx="2667635" cy="2329180"/>
            <wp:effectExtent l="0" t="0" r="0" b="0"/>
            <wp:wrapThrough wrapText="bothSides">
              <wp:wrapPolygon edited="0">
                <wp:start x="0" y="0"/>
                <wp:lineTo x="0" y="21376"/>
                <wp:lineTo x="21441" y="21376"/>
                <wp:lineTo x="21441" y="0"/>
                <wp:lineTo x="0" y="0"/>
              </wp:wrapPolygon>
            </wp:wrapThrough>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67635" cy="2329180"/>
                    </a:xfrm>
                    <a:prstGeom prst="rect">
                      <a:avLst/>
                    </a:prstGeom>
                  </pic:spPr>
                </pic:pic>
              </a:graphicData>
            </a:graphic>
          </wp:anchor>
        </w:drawing>
      </w:r>
    </w:p>
    <w:p w14:paraId="68B62AD0" w14:textId="18CB3E24" w:rsidR="00F42262" w:rsidRDefault="00F42262" w:rsidP="00F90CCD">
      <w:pPr>
        <w:rPr>
          <w:lang w:val="en-GB"/>
        </w:rPr>
      </w:pPr>
    </w:p>
    <w:p w14:paraId="5258AB68" w14:textId="148A9E77" w:rsidR="002F264C" w:rsidRDefault="002F264C" w:rsidP="00F90CCD">
      <w:pPr>
        <w:rPr>
          <w:lang w:val="en-GB"/>
        </w:rPr>
      </w:pPr>
      <w:r>
        <w:rPr>
          <w:lang w:val="en-GB"/>
        </w:rPr>
        <w:t>Wenn Sie dieses Häckchen anmachen, können Sie wegen Berechtigungen die OU nicht mehr löschen. Falls Sie die OU trotzdem löschen möchten, müssen Sie die erweiterten Features aktivieren und mittels Rechtsklick auf die OU, Eigenschaften, Objekt. Dort können Sie dieses Häckchen wieder deaktivieren.</w:t>
      </w:r>
    </w:p>
    <w:p w14:paraId="3D1DD4A3" w14:textId="747AC962" w:rsidR="00724F29" w:rsidRDefault="00724F29">
      <w:pPr>
        <w:rPr>
          <w:lang w:val="en-GB"/>
        </w:rPr>
      </w:pPr>
      <w:r>
        <w:rPr>
          <w:lang w:val="en-GB"/>
        </w:rPr>
        <w:br w:type="page"/>
      </w:r>
    </w:p>
    <w:p w14:paraId="3799006B" w14:textId="04F17DDA" w:rsidR="00836031" w:rsidRDefault="00836031" w:rsidP="00915EC1">
      <w:pPr>
        <w:pStyle w:val="berschrift4"/>
        <w:rPr>
          <w:lang w:val="en-GB"/>
        </w:rPr>
      </w:pPr>
      <w:r>
        <w:rPr>
          <w:lang w:val="en-GB"/>
        </w:rPr>
        <w:lastRenderedPageBreak/>
        <w:t>Benutzer anlegen</w:t>
      </w:r>
    </w:p>
    <w:p w14:paraId="3F75C666" w14:textId="4DCFB806" w:rsidR="00341574" w:rsidRDefault="001F1BE0" w:rsidP="00341574">
      <w:pPr>
        <w:rPr>
          <w:lang w:val="en-GB"/>
        </w:rPr>
      </w:pPr>
      <w:r w:rsidRPr="0075132B">
        <w:rPr>
          <w:noProof/>
          <w:lang w:val="en-GB"/>
        </w:rPr>
        <w:drawing>
          <wp:anchor distT="0" distB="0" distL="114300" distR="114300" simplePos="0" relativeHeight="251658247" behindDoc="0" locked="0" layoutInCell="1" allowOverlap="1" wp14:anchorId="3AECE222" wp14:editId="7181094D">
            <wp:simplePos x="0" y="0"/>
            <wp:positionH relativeFrom="column">
              <wp:posOffset>3302635</wp:posOffset>
            </wp:positionH>
            <wp:positionV relativeFrom="paragraph">
              <wp:posOffset>324485</wp:posOffset>
            </wp:positionV>
            <wp:extent cx="2449195" cy="2114550"/>
            <wp:effectExtent l="0" t="0" r="8255" b="0"/>
            <wp:wrapThrough wrapText="bothSides">
              <wp:wrapPolygon edited="0">
                <wp:start x="0" y="0"/>
                <wp:lineTo x="0" y="21405"/>
                <wp:lineTo x="21505" y="21405"/>
                <wp:lineTo x="21505" y="0"/>
                <wp:lineTo x="0" y="0"/>
              </wp:wrapPolygon>
            </wp:wrapThrough>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49195" cy="2114550"/>
                    </a:xfrm>
                    <a:prstGeom prst="rect">
                      <a:avLst/>
                    </a:prstGeom>
                  </pic:spPr>
                </pic:pic>
              </a:graphicData>
            </a:graphic>
            <wp14:sizeRelH relativeFrom="margin">
              <wp14:pctWidth>0</wp14:pctWidth>
            </wp14:sizeRelH>
            <wp14:sizeRelV relativeFrom="margin">
              <wp14:pctHeight>0</wp14:pctHeight>
            </wp14:sizeRelV>
          </wp:anchor>
        </w:drawing>
      </w:r>
      <w:r w:rsidR="00341574">
        <w:rPr>
          <w:lang w:val="en-GB"/>
        </w:rPr>
        <w:t xml:space="preserve">Legen Sie ein paar Benutzer </w:t>
      </w:r>
      <w:r w:rsidR="00183F3C">
        <w:rPr>
          <w:lang w:val="en-GB"/>
        </w:rPr>
        <w:t>im Lehrer-OU und im Schueler-OU an.</w:t>
      </w:r>
    </w:p>
    <w:p w14:paraId="1789B4C3" w14:textId="5F2C9EAA" w:rsidR="00EA045E" w:rsidRPr="00341574" w:rsidRDefault="00EA045E" w:rsidP="00341574">
      <w:pPr>
        <w:rPr>
          <w:lang w:val="en-GB"/>
        </w:rPr>
      </w:pPr>
      <w:r w:rsidRPr="00EA045E">
        <w:rPr>
          <w:noProof/>
          <w:lang w:val="en-GB"/>
        </w:rPr>
        <w:drawing>
          <wp:inline distT="0" distB="0" distL="0" distR="0" wp14:anchorId="7E259EC5" wp14:editId="7E4ECBE0">
            <wp:extent cx="3248394" cy="2468880"/>
            <wp:effectExtent l="0" t="0" r="9525" b="762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54512" cy="2473530"/>
                    </a:xfrm>
                    <a:prstGeom prst="rect">
                      <a:avLst/>
                    </a:prstGeom>
                  </pic:spPr>
                </pic:pic>
              </a:graphicData>
            </a:graphic>
          </wp:inline>
        </w:drawing>
      </w:r>
    </w:p>
    <w:p w14:paraId="4095CA83" w14:textId="17ED5DFE" w:rsidR="005F3BC4" w:rsidRDefault="007C70C4" w:rsidP="00F90CCD">
      <w:pPr>
        <w:rPr>
          <w:lang w:val="en-GB"/>
        </w:rPr>
      </w:pPr>
      <w:r w:rsidRPr="008E6FD1">
        <w:rPr>
          <w:noProof/>
          <w:lang w:val="en-GB"/>
        </w:rPr>
        <w:drawing>
          <wp:anchor distT="0" distB="0" distL="114300" distR="114300" simplePos="0" relativeHeight="251658251" behindDoc="0" locked="0" layoutInCell="1" allowOverlap="1" wp14:anchorId="21593E33" wp14:editId="2FF048C9">
            <wp:simplePos x="0" y="0"/>
            <wp:positionH relativeFrom="column">
              <wp:posOffset>2821305</wp:posOffset>
            </wp:positionH>
            <wp:positionV relativeFrom="paragraph">
              <wp:posOffset>3893</wp:posOffset>
            </wp:positionV>
            <wp:extent cx="2938780" cy="2317750"/>
            <wp:effectExtent l="0" t="0" r="0" b="6350"/>
            <wp:wrapThrough wrapText="bothSides">
              <wp:wrapPolygon edited="0">
                <wp:start x="0" y="0"/>
                <wp:lineTo x="0" y="21482"/>
                <wp:lineTo x="21423" y="21482"/>
                <wp:lineTo x="21423" y="0"/>
                <wp:lineTo x="0" y="0"/>
              </wp:wrapPolygon>
            </wp:wrapThrough>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38780" cy="2317750"/>
                    </a:xfrm>
                    <a:prstGeom prst="rect">
                      <a:avLst/>
                    </a:prstGeom>
                  </pic:spPr>
                </pic:pic>
              </a:graphicData>
            </a:graphic>
            <wp14:sizeRelH relativeFrom="margin">
              <wp14:pctWidth>0</wp14:pctWidth>
            </wp14:sizeRelH>
            <wp14:sizeRelV relativeFrom="margin">
              <wp14:pctHeight>0</wp14:pctHeight>
            </wp14:sizeRelV>
          </wp:anchor>
        </w:drawing>
      </w:r>
      <w:r w:rsidR="005F3BC4" w:rsidRPr="005F3BC4">
        <w:rPr>
          <w:noProof/>
          <w:lang w:val="en-GB"/>
        </w:rPr>
        <w:drawing>
          <wp:inline distT="0" distB="0" distL="0" distR="0" wp14:anchorId="337D97A0" wp14:editId="30251CF7">
            <wp:extent cx="3049326" cy="2330355"/>
            <wp:effectExtent l="0" t="0" r="0" b="0"/>
            <wp:docPr id="18" name="Grafik 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enthält.&#10;&#10;Automatisch generierte Beschreibung"/>
                    <pic:cNvPicPr/>
                  </pic:nvPicPr>
                  <pic:blipFill>
                    <a:blip r:embed="rId46"/>
                    <a:stretch>
                      <a:fillRect/>
                    </a:stretch>
                  </pic:blipFill>
                  <pic:spPr>
                    <a:xfrm>
                      <a:off x="0" y="0"/>
                      <a:ext cx="3074622" cy="2349686"/>
                    </a:xfrm>
                    <a:prstGeom prst="rect">
                      <a:avLst/>
                    </a:prstGeom>
                  </pic:spPr>
                </pic:pic>
              </a:graphicData>
            </a:graphic>
          </wp:inline>
        </w:drawing>
      </w:r>
    </w:p>
    <w:p w14:paraId="0D2F61D2" w14:textId="2B0E167F" w:rsidR="008E6FD1" w:rsidRDefault="00CD5765" w:rsidP="00915EC1">
      <w:pPr>
        <w:pStyle w:val="berschrift3"/>
        <w:rPr>
          <w:lang w:val="en-GB"/>
        </w:rPr>
      </w:pPr>
      <w:r>
        <w:rPr>
          <w:lang w:val="en-GB"/>
        </w:rPr>
        <w:t>Windows Client Netzwerkkarte</w:t>
      </w:r>
    </w:p>
    <w:p w14:paraId="5681DA48" w14:textId="72596CFA" w:rsidR="00CD5765" w:rsidRDefault="00CD5765" w:rsidP="00CD5765">
      <w:pPr>
        <w:rPr>
          <w:lang w:val="en-GB"/>
        </w:rPr>
      </w:pPr>
      <w:r>
        <w:rPr>
          <w:lang w:val="en-GB"/>
        </w:rPr>
        <w:t>Stellen Sie die Netzwerkkarte des Windows Clients auf interes Netzwerk um, sodass sich der Windows Server im gleichen Netzwerk wie der Windows Client befindet.</w:t>
      </w:r>
    </w:p>
    <w:p w14:paraId="6BB6A7B5" w14:textId="4429EF80" w:rsidR="00101BA1" w:rsidRDefault="00101BA1" w:rsidP="00CD5765">
      <w:pPr>
        <w:rPr>
          <w:lang w:val="en-GB"/>
        </w:rPr>
      </w:pPr>
      <w:r>
        <w:rPr>
          <w:lang w:val="en-GB"/>
        </w:rPr>
        <w:t>Erneuern Sie die IP-Adresse des Clients mit # ipconfig /renew und prüfen Sie, ob der DNS-Server die Adresse des Windows Servers ist.</w:t>
      </w:r>
    </w:p>
    <w:p w14:paraId="17D5D2CD" w14:textId="63E7B08C" w:rsidR="005D3009" w:rsidRDefault="005D3009" w:rsidP="00CD5765">
      <w:pPr>
        <w:rPr>
          <w:lang w:val="en-GB"/>
        </w:rPr>
      </w:pPr>
      <w:r w:rsidRPr="005D3009">
        <w:rPr>
          <w:noProof/>
          <w:lang w:val="en-GB"/>
        </w:rPr>
        <w:drawing>
          <wp:inline distT="0" distB="0" distL="0" distR="0" wp14:anchorId="37FD81F6" wp14:editId="1AD4F052">
            <wp:extent cx="3908066" cy="1820059"/>
            <wp:effectExtent l="0" t="0" r="0" b="8890"/>
            <wp:docPr id="23" name="Grafik 2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47"/>
                    <a:stretch>
                      <a:fillRect/>
                    </a:stretch>
                  </pic:blipFill>
                  <pic:spPr>
                    <a:xfrm>
                      <a:off x="0" y="0"/>
                      <a:ext cx="3912775" cy="1822252"/>
                    </a:xfrm>
                    <a:prstGeom prst="rect">
                      <a:avLst/>
                    </a:prstGeom>
                  </pic:spPr>
                </pic:pic>
              </a:graphicData>
            </a:graphic>
          </wp:inline>
        </w:drawing>
      </w:r>
    </w:p>
    <w:p w14:paraId="4A6CDD6D" w14:textId="57ED76AB" w:rsidR="00357437" w:rsidRDefault="00E16979" w:rsidP="00915EC1">
      <w:pPr>
        <w:pStyle w:val="berschrift3"/>
        <w:rPr>
          <w:lang w:val="en-GB"/>
        </w:rPr>
      </w:pPr>
      <w:r>
        <w:rPr>
          <w:lang w:val="en-GB"/>
        </w:rPr>
        <w:lastRenderedPageBreak/>
        <w:t>Client zu Domain hinzufügen</w:t>
      </w:r>
    </w:p>
    <w:p w14:paraId="4BEE68E5" w14:textId="3FB6F48F" w:rsidR="005B332A" w:rsidRPr="005B332A" w:rsidRDefault="005B332A" w:rsidP="005B332A">
      <w:pPr>
        <w:rPr>
          <w:lang w:val="en-GB"/>
        </w:rPr>
      </w:pPr>
      <w:r>
        <w:rPr>
          <w:lang w:val="en-GB"/>
        </w:rPr>
        <w:t>Um den Client in die Domain hinzuzufügen, gehen Sie in die Systemsteuerungen des Windows Clients, System und Sicherheit, System und klicken Sie auf das gelb markierte Feld:</w:t>
      </w:r>
    </w:p>
    <w:p w14:paraId="3B829E14" w14:textId="269CE244" w:rsidR="009D313B" w:rsidRDefault="00063F7C" w:rsidP="00E16979">
      <w:pPr>
        <w:rPr>
          <w:noProof/>
          <w:lang w:val="en-GB"/>
        </w:rPr>
      </w:pPr>
      <w:r w:rsidRPr="00063F7C">
        <w:rPr>
          <w:noProof/>
          <w:lang w:val="en-GB"/>
        </w:rPr>
        <w:drawing>
          <wp:inline distT="0" distB="0" distL="0" distR="0" wp14:anchorId="35343FAD" wp14:editId="7614434A">
            <wp:extent cx="4019707" cy="3039165"/>
            <wp:effectExtent l="0" t="0" r="0" b="889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20927" cy="3040087"/>
                    </a:xfrm>
                    <a:prstGeom prst="rect">
                      <a:avLst/>
                    </a:prstGeom>
                  </pic:spPr>
                </pic:pic>
              </a:graphicData>
            </a:graphic>
          </wp:inline>
        </w:drawing>
      </w:r>
    </w:p>
    <w:p w14:paraId="6BA1187B" w14:textId="64170757" w:rsidR="00AA41DE" w:rsidRDefault="00AA41DE" w:rsidP="00E16979">
      <w:pPr>
        <w:rPr>
          <w:noProof/>
          <w:lang w:val="en-GB"/>
        </w:rPr>
      </w:pPr>
      <w:r>
        <w:rPr>
          <w:noProof/>
          <w:lang w:val="en-GB"/>
        </w:rPr>
        <w:t>Melden Sie sich anschließend mit dem Administrator-Konto an (diese benötigen Sie, damit Sie Änderungen durchführen können) und klicken Sie auf Ändern…</w:t>
      </w:r>
    </w:p>
    <w:p w14:paraId="2348CB93" w14:textId="538EC530" w:rsidR="00AA41DE" w:rsidRDefault="00AA41DE" w:rsidP="00E16979">
      <w:pPr>
        <w:rPr>
          <w:noProof/>
          <w:lang w:val="en-GB"/>
        </w:rPr>
      </w:pPr>
      <w:r w:rsidRPr="00AA41DE">
        <w:rPr>
          <w:noProof/>
          <w:lang w:val="en-GB"/>
        </w:rPr>
        <w:drawing>
          <wp:inline distT="0" distB="0" distL="0" distR="0" wp14:anchorId="6CE759A0" wp14:editId="0266755B">
            <wp:extent cx="2403251" cy="2946400"/>
            <wp:effectExtent l="0" t="0" r="0" b="6350"/>
            <wp:docPr id="8" name="Grafik 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enthält.&#10;&#10;Automatisch generierte Beschreibung"/>
                    <pic:cNvPicPr/>
                  </pic:nvPicPr>
                  <pic:blipFill>
                    <a:blip r:embed="rId49"/>
                    <a:stretch>
                      <a:fillRect/>
                    </a:stretch>
                  </pic:blipFill>
                  <pic:spPr>
                    <a:xfrm>
                      <a:off x="0" y="0"/>
                      <a:ext cx="2415583" cy="2961519"/>
                    </a:xfrm>
                    <a:prstGeom prst="rect">
                      <a:avLst/>
                    </a:prstGeom>
                  </pic:spPr>
                </pic:pic>
              </a:graphicData>
            </a:graphic>
          </wp:inline>
        </w:drawing>
      </w:r>
    </w:p>
    <w:p w14:paraId="272FB125" w14:textId="1F6717B5" w:rsidR="00963EBB" w:rsidRDefault="00963EBB" w:rsidP="00E16979">
      <w:pPr>
        <w:rPr>
          <w:noProof/>
          <w:lang w:val="en-GB"/>
        </w:rPr>
      </w:pPr>
      <w:r>
        <w:rPr>
          <w:noProof/>
          <w:lang w:val="en-GB"/>
        </w:rPr>
        <w:t>Nachdem bestätigen dieses Fenster kann es einige Minuten dauern bis Windows das erfolgreiche Ändern mitteilt. Starten Sie den Client anschließend neu.</w:t>
      </w:r>
    </w:p>
    <w:p w14:paraId="51054934" w14:textId="67B0566E" w:rsidR="000B03D8" w:rsidRDefault="000B03D8" w:rsidP="00915EC1">
      <w:pPr>
        <w:pStyle w:val="berschrift3"/>
        <w:rPr>
          <w:noProof/>
          <w:lang w:val="en-GB"/>
        </w:rPr>
      </w:pPr>
      <w:r>
        <w:rPr>
          <w:noProof/>
          <w:lang w:val="en-GB"/>
        </w:rPr>
        <w:t>Netzwerk Datenträger finden</w:t>
      </w:r>
    </w:p>
    <w:p w14:paraId="72F0A46E" w14:textId="5874AA4F" w:rsidR="00B767F5" w:rsidRPr="00B767F5" w:rsidRDefault="00B767F5" w:rsidP="00B767F5">
      <w:pPr>
        <w:rPr>
          <w:lang w:val="en-GB"/>
        </w:rPr>
      </w:pPr>
      <w:r>
        <w:rPr>
          <w:lang w:val="en-GB"/>
        </w:rPr>
        <w:t>Wie Sie sehen können, lassen sich jetzt Netzwerkdatenträger in der Domain finden.</w:t>
      </w:r>
    </w:p>
    <w:p w14:paraId="6153E2F3" w14:textId="12426BA3" w:rsidR="005B24B9" w:rsidRDefault="005B24B9" w:rsidP="00CD5765">
      <w:pPr>
        <w:rPr>
          <w:lang w:val="en-GB"/>
        </w:rPr>
      </w:pPr>
      <w:r w:rsidRPr="005B24B9">
        <w:rPr>
          <w:noProof/>
          <w:lang w:val="en-GB"/>
        </w:rPr>
        <w:lastRenderedPageBreak/>
        <w:drawing>
          <wp:inline distT="0" distB="0" distL="0" distR="0" wp14:anchorId="6D74C223" wp14:editId="2FB0E71F">
            <wp:extent cx="5760720" cy="168402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684020"/>
                    </a:xfrm>
                    <a:prstGeom prst="rect">
                      <a:avLst/>
                    </a:prstGeom>
                  </pic:spPr>
                </pic:pic>
              </a:graphicData>
            </a:graphic>
          </wp:inline>
        </w:drawing>
      </w:r>
    </w:p>
    <w:p w14:paraId="64E83B85" w14:textId="64708606" w:rsidR="00877DBC" w:rsidRDefault="00603AE6" w:rsidP="00877DBC">
      <w:pPr>
        <w:pStyle w:val="berschrift2"/>
        <w:rPr>
          <w:noProof/>
          <w:lang w:val="en-GB"/>
        </w:rPr>
      </w:pPr>
      <w:bookmarkStart w:id="10" w:name="_Toc106796648"/>
      <w:r>
        <w:rPr>
          <w:noProof/>
          <w:lang w:val="en-GB"/>
        </w:rPr>
        <w:t>Netzwerkshare</w:t>
      </w:r>
      <w:bookmarkEnd w:id="10"/>
    </w:p>
    <w:p w14:paraId="4BD2736A" w14:textId="303930A1" w:rsidR="006E4696" w:rsidRPr="006E4696" w:rsidRDefault="006E4696" w:rsidP="006E4696">
      <w:pPr>
        <w:rPr>
          <w:lang w:val="en-GB"/>
        </w:rPr>
      </w:pPr>
      <w:r>
        <w:rPr>
          <w:lang w:val="en-GB"/>
        </w:rPr>
        <w:t>Normalerweise verwendet man einen eigenen Server, der sich nur um die Netzwerkfreigabe kümmert. Sprich: Auf diesem extra Server werden die Daten der gesamten Benutzer, sowie Administratoren, gespeichert. Wir haben allerdings für diese Übung einfach den Domain Controller, sprich unserern Standard-Server, für diese Aufgabe verwendet.</w:t>
      </w:r>
    </w:p>
    <w:p w14:paraId="25C87750" w14:textId="4943B42A" w:rsidR="00150898" w:rsidRDefault="00150898" w:rsidP="00150898">
      <w:pPr>
        <w:pStyle w:val="berschrift3"/>
        <w:rPr>
          <w:lang w:val="en-GB"/>
        </w:rPr>
      </w:pPr>
      <w:r>
        <w:rPr>
          <w:lang w:val="en-GB"/>
        </w:rPr>
        <w:t>neue Disk hinzufügen</w:t>
      </w:r>
    </w:p>
    <w:p w14:paraId="45637A1C" w14:textId="20DB7A87" w:rsidR="00150898" w:rsidRDefault="00362CB7" w:rsidP="00150898">
      <w:pPr>
        <w:rPr>
          <w:lang w:val="en-GB"/>
        </w:rPr>
      </w:pPr>
      <w:r>
        <w:rPr>
          <w:lang w:val="en-GB"/>
        </w:rPr>
        <w:t>Als erstes müssen Sie eine neue virtuelle Festplatte zu dem Server hinzufügen.</w:t>
      </w:r>
      <w:r w:rsidR="007A3C3F">
        <w:rPr>
          <w:lang w:val="en-GB"/>
        </w:rPr>
        <w:t xml:space="preserve"> Dafür müssen Sie alle Clients und anschließend auch den Server herunterfahren.</w:t>
      </w:r>
    </w:p>
    <w:p w14:paraId="1EF85BF2" w14:textId="27DA70E1" w:rsidR="00D12517" w:rsidRDefault="00D12517" w:rsidP="00150898">
      <w:pPr>
        <w:rPr>
          <w:lang w:val="en-GB"/>
        </w:rPr>
      </w:pPr>
      <w:r>
        <w:rPr>
          <w:lang w:val="en-GB"/>
        </w:rPr>
        <w:t xml:space="preserve">Gehen Sie in die Einstellung zu Massenspeicher und klicken Sie auf </w:t>
      </w:r>
      <w:r w:rsidR="00D03120">
        <w:rPr>
          <w:lang w:val="en-GB"/>
        </w:rPr>
        <w:t>den</w:t>
      </w:r>
      <w:r>
        <w:rPr>
          <w:lang w:val="en-GB"/>
        </w:rPr>
        <w:t xml:space="preserve"> im Screenshot gelb markierte</w:t>
      </w:r>
      <w:r w:rsidR="00D03120">
        <w:rPr>
          <w:lang w:val="en-GB"/>
        </w:rPr>
        <w:t>n</w:t>
      </w:r>
      <w:r>
        <w:rPr>
          <w:lang w:val="en-GB"/>
        </w:rPr>
        <w:t xml:space="preserve"> Button.</w:t>
      </w:r>
    </w:p>
    <w:p w14:paraId="02292A2B" w14:textId="57A0627C" w:rsidR="006A0AB3" w:rsidRDefault="006A0AB3" w:rsidP="00150898">
      <w:pPr>
        <w:rPr>
          <w:lang w:val="en-GB"/>
        </w:rPr>
      </w:pPr>
      <w:r w:rsidRPr="006A0AB3">
        <w:rPr>
          <w:noProof/>
          <w:lang w:val="en-GB"/>
        </w:rPr>
        <w:drawing>
          <wp:inline distT="0" distB="0" distL="0" distR="0" wp14:anchorId="48A27710" wp14:editId="309F598C">
            <wp:extent cx="3712464" cy="1564538"/>
            <wp:effectExtent l="0" t="0" r="2540" b="0"/>
            <wp:docPr id="39" name="Grafik 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pic:nvPicPr>
                  <pic:blipFill>
                    <a:blip r:embed="rId51"/>
                    <a:stretch>
                      <a:fillRect/>
                    </a:stretch>
                  </pic:blipFill>
                  <pic:spPr>
                    <a:xfrm>
                      <a:off x="0" y="0"/>
                      <a:ext cx="3720589" cy="1567962"/>
                    </a:xfrm>
                    <a:prstGeom prst="rect">
                      <a:avLst/>
                    </a:prstGeom>
                  </pic:spPr>
                </pic:pic>
              </a:graphicData>
            </a:graphic>
          </wp:inline>
        </w:drawing>
      </w:r>
    </w:p>
    <w:p w14:paraId="3EEF2150" w14:textId="6A6CC8D5" w:rsidR="006A0AB3" w:rsidRDefault="00B739CA" w:rsidP="00150898">
      <w:pPr>
        <w:rPr>
          <w:lang w:val="en-GB"/>
        </w:rPr>
      </w:pPr>
      <w:r w:rsidRPr="00877DBC">
        <w:rPr>
          <w:noProof/>
          <w:lang w:val="en-GB"/>
        </w:rPr>
        <w:drawing>
          <wp:anchor distT="0" distB="0" distL="114300" distR="114300" simplePos="0" relativeHeight="251658246" behindDoc="0" locked="0" layoutInCell="1" allowOverlap="1" wp14:anchorId="1E746E14" wp14:editId="6C3B0CB3">
            <wp:simplePos x="0" y="0"/>
            <wp:positionH relativeFrom="column">
              <wp:posOffset>2306955</wp:posOffset>
            </wp:positionH>
            <wp:positionV relativeFrom="paragraph">
              <wp:posOffset>78105</wp:posOffset>
            </wp:positionV>
            <wp:extent cx="3451860" cy="2329815"/>
            <wp:effectExtent l="0" t="0" r="0" b="0"/>
            <wp:wrapThrough wrapText="bothSides">
              <wp:wrapPolygon edited="0">
                <wp:start x="0" y="0"/>
                <wp:lineTo x="0" y="21370"/>
                <wp:lineTo x="21457" y="21370"/>
                <wp:lineTo x="21457" y="0"/>
                <wp:lineTo x="0" y="0"/>
              </wp:wrapPolygon>
            </wp:wrapThrough>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51860" cy="2329815"/>
                    </a:xfrm>
                    <a:prstGeom prst="rect">
                      <a:avLst/>
                    </a:prstGeom>
                  </pic:spPr>
                </pic:pic>
              </a:graphicData>
            </a:graphic>
          </wp:anchor>
        </w:drawing>
      </w:r>
      <w:r w:rsidR="000F74C2">
        <w:rPr>
          <w:lang w:val="en-GB"/>
        </w:rPr>
        <w:t>Erstellen Sie anschließend ein neues Medium, wo Sie am besten eine sinnvolle große Menge an Speicherplatz für Ihre Festplatte einstellen. Wir haben 500GB verwendet.</w:t>
      </w:r>
    </w:p>
    <w:p w14:paraId="237144DC" w14:textId="53203405" w:rsidR="00D547A2" w:rsidRDefault="006736F7" w:rsidP="00150898">
      <w:pPr>
        <w:rPr>
          <w:lang w:val="en-GB"/>
        </w:rPr>
      </w:pPr>
      <w:r>
        <w:rPr>
          <w:lang w:val="en-GB"/>
        </w:rPr>
        <w:t xml:space="preserve">Starten Sie den Windows Server, gehen Sie in die Computerverwaltung </w:t>
      </w:r>
      <w:r w:rsidRPr="006736F7">
        <w:rPr>
          <w:lang w:val="en-GB"/>
        </w:rPr>
        <w:sym w:font="Wingdings" w:char="F0E0"/>
      </w:r>
      <w:r>
        <w:rPr>
          <w:lang w:val="en-GB"/>
        </w:rPr>
        <w:t xml:space="preserve"> Datenträgerverwaltung und formatieren Sie die neue Platte</w:t>
      </w:r>
      <w:r w:rsidR="001B6CFB">
        <w:rPr>
          <w:lang w:val="en-GB"/>
        </w:rPr>
        <w:t>, indem Sie einen Rechtsklick auf diese machen und “neues Volume” klicken.</w:t>
      </w:r>
    </w:p>
    <w:p w14:paraId="157884ED" w14:textId="58C5605D" w:rsidR="003864B3" w:rsidRDefault="003864B3" w:rsidP="003864B3">
      <w:pPr>
        <w:pStyle w:val="berschrift3"/>
        <w:rPr>
          <w:lang w:val="en-GB"/>
        </w:rPr>
      </w:pPr>
      <w:r>
        <w:rPr>
          <w:lang w:val="en-GB"/>
        </w:rPr>
        <w:t>Freigabe konfigurieren</w:t>
      </w:r>
      <w:r w:rsidR="0024778F">
        <w:rPr>
          <w:lang w:val="en-GB"/>
        </w:rPr>
        <w:t xml:space="preserve"> (Assistant)</w:t>
      </w:r>
    </w:p>
    <w:p w14:paraId="2ABB9500" w14:textId="5CE95CB6" w:rsidR="009C36E8" w:rsidRDefault="003C7C6A" w:rsidP="00150898">
      <w:pPr>
        <w:rPr>
          <w:lang w:val="en-GB"/>
        </w:rPr>
      </w:pPr>
      <w:r w:rsidRPr="004E453B">
        <w:rPr>
          <w:noProof/>
          <w:lang w:val="en-GB"/>
        </w:rPr>
        <w:lastRenderedPageBreak/>
        <w:drawing>
          <wp:anchor distT="0" distB="0" distL="114300" distR="114300" simplePos="0" relativeHeight="251658248" behindDoc="0" locked="0" layoutInCell="1" allowOverlap="1" wp14:anchorId="2A7AED77" wp14:editId="30631BC0">
            <wp:simplePos x="0" y="0"/>
            <wp:positionH relativeFrom="column">
              <wp:posOffset>635</wp:posOffset>
            </wp:positionH>
            <wp:positionV relativeFrom="paragraph">
              <wp:posOffset>1905</wp:posOffset>
            </wp:positionV>
            <wp:extent cx="2771775" cy="2043430"/>
            <wp:effectExtent l="0" t="0" r="9525" b="0"/>
            <wp:wrapThrough wrapText="bothSides">
              <wp:wrapPolygon edited="0">
                <wp:start x="0" y="0"/>
                <wp:lineTo x="0" y="21345"/>
                <wp:lineTo x="21526" y="21345"/>
                <wp:lineTo x="21526" y="0"/>
                <wp:lineTo x="0" y="0"/>
              </wp:wrapPolygon>
            </wp:wrapThrough>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71775" cy="2043430"/>
                    </a:xfrm>
                    <a:prstGeom prst="rect">
                      <a:avLst/>
                    </a:prstGeom>
                  </pic:spPr>
                </pic:pic>
              </a:graphicData>
            </a:graphic>
            <wp14:sizeRelH relativeFrom="margin">
              <wp14:pctWidth>0</wp14:pctWidth>
            </wp14:sizeRelH>
            <wp14:sizeRelV relativeFrom="margin">
              <wp14:pctHeight>0</wp14:pctHeight>
            </wp14:sizeRelV>
          </wp:anchor>
        </w:drawing>
      </w:r>
      <w:r w:rsidR="002A3844">
        <w:rPr>
          <w:lang w:val="en-GB"/>
        </w:rPr>
        <w:t>Erstellen Sie anschließend am Server unter “Freigabe” eine neue Freigabe und folgen Sie dem Assistenten. Beachten Sie dabei folgende Aspekte:</w:t>
      </w:r>
    </w:p>
    <w:p w14:paraId="62F3C4FA" w14:textId="581ACC34" w:rsidR="002A3844" w:rsidRDefault="002A3844" w:rsidP="00A112EE">
      <w:pPr>
        <w:pStyle w:val="Listenabsatz"/>
        <w:numPr>
          <w:ilvl w:val="0"/>
          <w:numId w:val="17"/>
        </w:numPr>
        <w:ind w:left="5387" w:hanging="4961"/>
        <w:rPr>
          <w:lang w:val="en-GB"/>
        </w:rPr>
      </w:pPr>
      <w:r>
        <w:rPr>
          <w:lang w:val="en-GB"/>
        </w:rPr>
        <w:t>Vergeben Sie einen sinnvollen Namen für den Datenträger</w:t>
      </w:r>
      <w:r w:rsidR="003C7C6A">
        <w:rPr>
          <w:lang w:val="en-GB"/>
        </w:rPr>
        <w:t xml:space="preserve"> (links im Bild zu sehen)</w:t>
      </w:r>
      <w:r>
        <w:rPr>
          <w:lang w:val="en-GB"/>
        </w:rPr>
        <w:t>!</w:t>
      </w:r>
    </w:p>
    <w:p w14:paraId="30AB9289" w14:textId="54F79A40" w:rsidR="002A3844" w:rsidRDefault="002A3844" w:rsidP="00A112EE">
      <w:pPr>
        <w:pStyle w:val="Listenabsatz"/>
        <w:numPr>
          <w:ilvl w:val="0"/>
          <w:numId w:val="17"/>
        </w:numPr>
        <w:ind w:left="5387" w:hanging="4961"/>
        <w:rPr>
          <w:lang w:val="en-GB"/>
        </w:rPr>
      </w:pPr>
      <w:r>
        <w:rPr>
          <w:lang w:val="en-GB"/>
        </w:rPr>
        <w:t>Stellen Sie die Berechtigungen zur Zugriffssteuerung folgendermaßen ein:</w:t>
      </w:r>
    </w:p>
    <w:p w14:paraId="39E567BC" w14:textId="5AE3DC8C" w:rsidR="003C7C6A" w:rsidRDefault="003C7C6A" w:rsidP="003C7C6A">
      <w:pPr>
        <w:rPr>
          <w:lang w:val="en-GB"/>
        </w:rPr>
      </w:pPr>
      <w:r w:rsidRPr="00D603E7">
        <w:rPr>
          <w:noProof/>
          <w:lang w:val="en-GB"/>
        </w:rPr>
        <w:drawing>
          <wp:anchor distT="0" distB="0" distL="114300" distR="114300" simplePos="0" relativeHeight="251658249" behindDoc="0" locked="0" layoutInCell="1" allowOverlap="1" wp14:anchorId="6291A145" wp14:editId="652C5DCE">
            <wp:simplePos x="0" y="0"/>
            <wp:positionH relativeFrom="column">
              <wp:posOffset>1905</wp:posOffset>
            </wp:positionH>
            <wp:positionV relativeFrom="paragraph">
              <wp:posOffset>4964</wp:posOffset>
            </wp:positionV>
            <wp:extent cx="2759771" cy="2034540"/>
            <wp:effectExtent l="0" t="0" r="2540" b="3810"/>
            <wp:wrapThrough wrapText="bothSides">
              <wp:wrapPolygon edited="0">
                <wp:start x="0" y="0"/>
                <wp:lineTo x="0" y="21438"/>
                <wp:lineTo x="21471" y="21438"/>
                <wp:lineTo x="21471" y="0"/>
                <wp:lineTo x="0" y="0"/>
              </wp:wrapPolygon>
            </wp:wrapThrough>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59771" cy="2034540"/>
                    </a:xfrm>
                    <a:prstGeom prst="rect">
                      <a:avLst/>
                    </a:prstGeom>
                  </pic:spPr>
                </pic:pic>
              </a:graphicData>
            </a:graphic>
          </wp:anchor>
        </w:drawing>
      </w:r>
      <w:r>
        <w:rPr>
          <w:lang w:val="en-GB"/>
        </w:rPr>
        <w:t xml:space="preserve">Wie Sie sehen können, haben alle in der Hierarchie höhergestellten Konten als das Benutzerkonto einen Vollzugriff auf diese Freigabe. Der Benutzer selbst hat einen speziell eingestellten Zugriff. </w:t>
      </w:r>
    </w:p>
    <w:p w14:paraId="0264CC59" w14:textId="44B6D408" w:rsidR="001F3020" w:rsidRDefault="00CF12B9" w:rsidP="003C7C6A">
      <w:pPr>
        <w:rPr>
          <w:lang w:val="en-GB"/>
        </w:rPr>
      </w:pPr>
      <w:r w:rsidRPr="004E453B">
        <w:rPr>
          <w:noProof/>
          <w:lang w:val="en-GB"/>
        </w:rPr>
        <w:drawing>
          <wp:anchor distT="0" distB="0" distL="114300" distR="114300" simplePos="0" relativeHeight="251658262" behindDoc="0" locked="0" layoutInCell="1" allowOverlap="1" wp14:anchorId="267E85F2" wp14:editId="7217857E">
            <wp:simplePos x="0" y="0"/>
            <wp:positionH relativeFrom="column">
              <wp:posOffset>1905</wp:posOffset>
            </wp:positionH>
            <wp:positionV relativeFrom="paragraph">
              <wp:posOffset>1029462</wp:posOffset>
            </wp:positionV>
            <wp:extent cx="2759710" cy="1922780"/>
            <wp:effectExtent l="0" t="0" r="2540" b="1270"/>
            <wp:wrapThrough wrapText="bothSides">
              <wp:wrapPolygon edited="0">
                <wp:start x="0" y="0"/>
                <wp:lineTo x="0" y="21400"/>
                <wp:lineTo x="21471" y="21400"/>
                <wp:lineTo x="21471" y="0"/>
                <wp:lineTo x="0" y="0"/>
              </wp:wrapPolygon>
            </wp:wrapThrough>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59710" cy="1922780"/>
                    </a:xfrm>
                    <a:prstGeom prst="rect">
                      <a:avLst/>
                    </a:prstGeom>
                  </pic:spPr>
                </pic:pic>
              </a:graphicData>
            </a:graphic>
            <wp14:sizeRelH relativeFrom="margin">
              <wp14:pctWidth>0</wp14:pctWidth>
            </wp14:sizeRelH>
            <wp14:sizeRelV relativeFrom="margin">
              <wp14:pctHeight>0</wp14:pctHeight>
            </wp14:sizeRelV>
          </wp:anchor>
        </w:drawing>
      </w:r>
      <w:r w:rsidR="003C7C6A">
        <w:rPr>
          <w:lang w:val="en-GB"/>
        </w:rPr>
        <w:t>Dieses Ergebnis haben wir erreicht, indem wir zuerst die Vererbung deaktiviert, einen der beiden vorhanden Benutzereinstellungen (Lesen und Ausführen) gelöscht haben und anschließend die speziellen Benutzereinstellungen so bearbeitet haben, dass dieser</w:t>
      </w:r>
      <w:r w:rsidR="001F3020">
        <w:rPr>
          <w:lang w:val="en-GB"/>
        </w:rPr>
        <w:t>:</w:t>
      </w:r>
      <w:r w:rsidR="003C7C6A">
        <w:rPr>
          <w:lang w:val="en-GB"/>
        </w:rPr>
        <w:t xml:space="preserve"> </w:t>
      </w:r>
    </w:p>
    <w:p w14:paraId="2AC9B338" w14:textId="037543CD" w:rsidR="001F3020" w:rsidRDefault="003C7C6A" w:rsidP="00D276F8">
      <w:pPr>
        <w:pStyle w:val="Listenabsatz"/>
        <w:numPr>
          <w:ilvl w:val="0"/>
          <w:numId w:val="18"/>
        </w:numPr>
        <w:ind w:left="5245" w:hanging="4885"/>
        <w:rPr>
          <w:lang w:val="en-GB"/>
        </w:rPr>
      </w:pPr>
      <w:r w:rsidRPr="001F3020">
        <w:rPr>
          <w:lang w:val="en-GB"/>
        </w:rPr>
        <w:t>Ordner durchsuchen, auflisten und erstellen</w:t>
      </w:r>
      <w:r w:rsidR="00072CCA">
        <w:rPr>
          <w:lang w:val="en-GB"/>
        </w:rPr>
        <w:t>,</w:t>
      </w:r>
    </w:p>
    <w:p w14:paraId="424A43C9" w14:textId="1B97CB07" w:rsidR="001F3020" w:rsidRDefault="003C7C6A" w:rsidP="00D276F8">
      <w:pPr>
        <w:pStyle w:val="Listenabsatz"/>
        <w:numPr>
          <w:ilvl w:val="0"/>
          <w:numId w:val="18"/>
        </w:numPr>
        <w:ind w:left="5245" w:hanging="4885"/>
        <w:rPr>
          <w:lang w:val="en-GB"/>
        </w:rPr>
      </w:pPr>
      <w:r w:rsidRPr="001F3020">
        <w:rPr>
          <w:lang w:val="en-GB"/>
        </w:rPr>
        <w:t>Attribute lesen</w:t>
      </w:r>
      <w:r w:rsidR="00072CCA">
        <w:rPr>
          <w:lang w:val="en-GB"/>
        </w:rPr>
        <w:t>,</w:t>
      </w:r>
    </w:p>
    <w:p w14:paraId="7F4FEEF3" w14:textId="403E2E21" w:rsidR="001F3020" w:rsidRDefault="003C7C6A" w:rsidP="00D276F8">
      <w:pPr>
        <w:pStyle w:val="Listenabsatz"/>
        <w:numPr>
          <w:ilvl w:val="0"/>
          <w:numId w:val="18"/>
        </w:numPr>
        <w:ind w:left="5245" w:hanging="4885"/>
        <w:rPr>
          <w:lang w:val="en-GB"/>
        </w:rPr>
      </w:pPr>
      <w:r w:rsidRPr="001F3020">
        <w:rPr>
          <w:lang w:val="en-GB"/>
        </w:rPr>
        <w:t>Dateien erstellen</w:t>
      </w:r>
      <w:r w:rsidR="00F34CE4" w:rsidRPr="001F3020">
        <w:rPr>
          <w:lang w:val="en-GB"/>
        </w:rPr>
        <w:t xml:space="preserve"> und löschen</w:t>
      </w:r>
      <w:r w:rsidR="00072CCA">
        <w:rPr>
          <w:lang w:val="en-GB"/>
        </w:rPr>
        <w:t>,</w:t>
      </w:r>
    </w:p>
    <w:p w14:paraId="5B1BC4CF" w14:textId="0ED17DF6" w:rsidR="001F3020" w:rsidRDefault="00F34CE4" w:rsidP="00D276F8">
      <w:pPr>
        <w:pStyle w:val="Listenabsatz"/>
        <w:numPr>
          <w:ilvl w:val="0"/>
          <w:numId w:val="18"/>
        </w:numPr>
        <w:ind w:left="5245" w:hanging="4885"/>
        <w:rPr>
          <w:lang w:val="en-GB"/>
        </w:rPr>
      </w:pPr>
      <w:r w:rsidRPr="001F3020">
        <w:rPr>
          <w:lang w:val="en-GB"/>
        </w:rPr>
        <w:t>Unterordner löschen und</w:t>
      </w:r>
    </w:p>
    <w:p w14:paraId="20842361" w14:textId="15DA06CF" w:rsidR="003C7C6A" w:rsidRDefault="00F34CE4" w:rsidP="00D276F8">
      <w:pPr>
        <w:pStyle w:val="Listenabsatz"/>
        <w:numPr>
          <w:ilvl w:val="0"/>
          <w:numId w:val="18"/>
        </w:numPr>
        <w:ind w:left="5245" w:hanging="4885"/>
        <w:rPr>
          <w:lang w:val="en-GB"/>
        </w:rPr>
      </w:pPr>
      <w:r w:rsidRPr="001F3020">
        <w:rPr>
          <w:lang w:val="en-GB"/>
        </w:rPr>
        <w:t>allgemein lesen kann.</w:t>
      </w:r>
    </w:p>
    <w:p w14:paraId="6843EEC4" w14:textId="21E5658A" w:rsidR="00072CCA" w:rsidRDefault="00072CCA" w:rsidP="00072CCA">
      <w:pPr>
        <w:rPr>
          <w:lang w:val="en-GB"/>
        </w:rPr>
      </w:pPr>
      <w:r>
        <w:rPr>
          <w:lang w:val="en-GB"/>
        </w:rPr>
        <w:t>Beenden Sie die Erstellung, indem Sie Fertigstellen.</w:t>
      </w:r>
    </w:p>
    <w:p w14:paraId="78752D48" w14:textId="42570E4E" w:rsidR="00BA7380" w:rsidRDefault="00BA7380" w:rsidP="00072CCA">
      <w:pPr>
        <w:rPr>
          <w:lang w:val="en-GB"/>
        </w:rPr>
      </w:pPr>
    </w:p>
    <w:p w14:paraId="20CC9696" w14:textId="4486D226" w:rsidR="00BA7380" w:rsidRDefault="00BA7380" w:rsidP="00BA7380">
      <w:pPr>
        <w:pStyle w:val="berschrift3"/>
        <w:rPr>
          <w:lang w:val="en-GB"/>
        </w:rPr>
      </w:pPr>
      <w:r>
        <w:rPr>
          <w:lang w:val="en-GB"/>
        </w:rPr>
        <w:t>Ergebnisse prüfen</w:t>
      </w:r>
    </w:p>
    <w:p w14:paraId="2BE064DE" w14:textId="1702E1A9" w:rsidR="00BA7380" w:rsidRDefault="006F230C" w:rsidP="00BA7380">
      <w:pPr>
        <w:rPr>
          <w:lang w:val="en-GB"/>
        </w:rPr>
      </w:pPr>
      <w:r>
        <w:rPr>
          <w:lang w:val="en-GB"/>
        </w:rPr>
        <w:t>Melden Sie sich am Client einmal mit einem Schüler an, erstellen Sie eine random Datei in einem random Ordner und sehen Sie nach, ob diese Datei bei einem Lehrer auch noch existiert.</w:t>
      </w:r>
    </w:p>
    <w:p w14:paraId="04BABB43" w14:textId="1E84F593" w:rsidR="00874D68" w:rsidRDefault="00F02A8C" w:rsidP="00874D68">
      <w:pPr>
        <w:rPr>
          <w:lang w:val="en-GB"/>
        </w:rPr>
      </w:pPr>
      <w:r>
        <w:rPr>
          <w:lang w:val="en-GB"/>
        </w:rPr>
        <w:t>Damit das funktioniert müssten Sie natürlich vorher den Datenträger sehen:</w:t>
      </w:r>
    </w:p>
    <w:p w14:paraId="03D67EF5" w14:textId="6DCDBC8D" w:rsidR="004E453B" w:rsidRDefault="00E63F3B" w:rsidP="00874D68">
      <w:pPr>
        <w:rPr>
          <w:lang w:val="en-GB"/>
        </w:rPr>
      </w:pPr>
      <w:r w:rsidRPr="00A974DC">
        <w:rPr>
          <w:noProof/>
          <w:lang w:val="en-GB"/>
        </w:rPr>
        <w:lastRenderedPageBreak/>
        <w:drawing>
          <wp:anchor distT="0" distB="0" distL="114300" distR="114300" simplePos="0" relativeHeight="251658253" behindDoc="0" locked="0" layoutInCell="1" allowOverlap="1" wp14:anchorId="605D3F67" wp14:editId="0B6934ED">
            <wp:simplePos x="0" y="0"/>
            <wp:positionH relativeFrom="column">
              <wp:posOffset>3275792</wp:posOffset>
            </wp:positionH>
            <wp:positionV relativeFrom="paragraph">
              <wp:posOffset>391853</wp:posOffset>
            </wp:positionV>
            <wp:extent cx="2300995" cy="3017520"/>
            <wp:effectExtent l="0" t="0" r="4445" b="0"/>
            <wp:wrapThrough wrapText="bothSides">
              <wp:wrapPolygon edited="0">
                <wp:start x="0" y="0"/>
                <wp:lineTo x="0" y="21409"/>
                <wp:lineTo x="21463" y="21409"/>
                <wp:lineTo x="21463" y="0"/>
                <wp:lineTo x="0" y="0"/>
              </wp:wrapPolygon>
            </wp:wrapThrough>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00995" cy="3017520"/>
                    </a:xfrm>
                    <a:prstGeom prst="rect">
                      <a:avLst/>
                    </a:prstGeom>
                  </pic:spPr>
                </pic:pic>
              </a:graphicData>
            </a:graphic>
          </wp:anchor>
        </w:drawing>
      </w:r>
      <w:r w:rsidR="003C7C6A" w:rsidRPr="00874D68">
        <w:rPr>
          <w:noProof/>
          <w:lang w:val="en-GB"/>
        </w:rPr>
        <w:drawing>
          <wp:inline distT="0" distB="0" distL="0" distR="0" wp14:anchorId="6B3BAF48" wp14:editId="5E202F34">
            <wp:extent cx="2784110" cy="210312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84110" cy="2103120"/>
                    </a:xfrm>
                    <a:prstGeom prst="rect">
                      <a:avLst/>
                    </a:prstGeom>
                  </pic:spPr>
                </pic:pic>
              </a:graphicData>
            </a:graphic>
          </wp:inline>
        </w:drawing>
      </w:r>
    </w:p>
    <w:p w14:paraId="7478DBCA" w14:textId="220BD4C1" w:rsidR="00C71900" w:rsidRDefault="00C71900" w:rsidP="00C71900">
      <w:pPr>
        <w:pStyle w:val="berschrift3"/>
        <w:rPr>
          <w:lang w:val="en-GB"/>
        </w:rPr>
      </w:pPr>
      <w:r>
        <w:rPr>
          <w:lang w:val="en-GB"/>
        </w:rPr>
        <w:t>Verknüpfung für bestimmte Benutzer</w:t>
      </w:r>
    </w:p>
    <w:p w14:paraId="702D9A61" w14:textId="3E0B8C3C" w:rsidR="00A974DC" w:rsidRDefault="006B37BA" w:rsidP="00874D68">
      <w:pPr>
        <w:rPr>
          <w:lang w:val="en-GB"/>
        </w:rPr>
      </w:pPr>
      <w:r>
        <w:rPr>
          <w:lang w:val="en-GB"/>
        </w:rPr>
        <w:t>Gehen Sie zu den Einstellungen eines Benutzers und stellen Sie unter Profil einen Basisordner ein. Damit erstellen Sie für diesen einen Benutzer eine Verknüpfung, die er bei “Dieser PC” sieht.</w:t>
      </w:r>
    </w:p>
    <w:p w14:paraId="5C0F9E0E" w14:textId="5E2F6B22" w:rsidR="00D7027F" w:rsidRDefault="00D7027F" w:rsidP="00874D68">
      <w:pPr>
        <w:rPr>
          <w:lang w:val="en-GB"/>
        </w:rPr>
      </w:pPr>
    </w:p>
    <w:p w14:paraId="5C2DCE58" w14:textId="4DEBCF32" w:rsidR="00D7027F" w:rsidRDefault="0024778F" w:rsidP="00D7027F">
      <w:pPr>
        <w:pStyle w:val="berschrift3"/>
        <w:rPr>
          <w:lang w:val="en-GB"/>
        </w:rPr>
      </w:pPr>
      <w:r w:rsidRPr="0068428D">
        <w:rPr>
          <w:noProof/>
          <w:lang w:val="en-GB"/>
        </w:rPr>
        <w:drawing>
          <wp:anchor distT="0" distB="0" distL="114300" distR="114300" simplePos="0" relativeHeight="251658241" behindDoc="0" locked="0" layoutInCell="1" allowOverlap="1" wp14:anchorId="42A53E26" wp14:editId="13BFC632">
            <wp:simplePos x="0" y="0"/>
            <wp:positionH relativeFrom="column">
              <wp:posOffset>3054985</wp:posOffset>
            </wp:positionH>
            <wp:positionV relativeFrom="paragraph">
              <wp:posOffset>2968</wp:posOffset>
            </wp:positionV>
            <wp:extent cx="2488565" cy="2609215"/>
            <wp:effectExtent l="0" t="0" r="6985" b="635"/>
            <wp:wrapThrough wrapText="bothSides">
              <wp:wrapPolygon edited="0">
                <wp:start x="0" y="0"/>
                <wp:lineTo x="0" y="21448"/>
                <wp:lineTo x="21495" y="21448"/>
                <wp:lineTo x="21495" y="0"/>
                <wp:lineTo x="0" y="0"/>
              </wp:wrapPolygon>
            </wp:wrapThrough>
            <wp:docPr id="40" name="Grafik 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Ein Bild, das Text enthält.&#10;&#10;Automatisch generierte Beschreibung"/>
                    <pic:cNvPicPr/>
                  </pic:nvPicPr>
                  <pic:blipFill>
                    <a:blip r:embed="rId58">
                      <a:extLst>
                        <a:ext uri="{28A0092B-C50C-407E-A947-70E740481C1C}">
                          <a14:useLocalDpi xmlns:a14="http://schemas.microsoft.com/office/drawing/2010/main" val="0"/>
                        </a:ext>
                      </a:extLst>
                    </a:blip>
                    <a:stretch>
                      <a:fillRect/>
                    </a:stretch>
                  </pic:blipFill>
                  <pic:spPr>
                    <a:xfrm>
                      <a:off x="0" y="0"/>
                      <a:ext cx="2488565" cy="2609215"/>
                    </a:xfrm>
                    <a:prstGeom prst="rect">
                      <a:avLst/>
                    </a:prstGeom>
                  </pic:spPr>
                </pic:pic>
              </a:graphicData>
            </a:graphic>
            <wp14:sizeRelH relativeFrom="margin">
              <wp14:pctWidth>0</wp14:pctWidth>
            </wp14:sizeRelH>
            <wp14:sizeRelV relativeFrom="margin">
              <wp14:pctHeight>0</wp14:pctHeight>
            </wp14:sizeRelV>
          </wp:anchor>
        </w:drawing>
      </w:r>
      <w:r w:rsidR="00D7027F">
        <w:rPr>
          <w:lang w:val="en-GB"/>
        </w:rPr>
        <w:t>Benutzerprofile werden gespeichert</w:t>
      </w:r>
    </w:p>
    <w:p w14:paraId="19614075" w14:textId="79196E38" w:rsidR="003F7552" w:rsidRDefault="0068428D" w:rsidP="00874D68">
      <w:pPr>
        <w:rPr>
          <w:lang w:val="en-GB"/>
        </w:rPr>
      </w:pPr>
      <w:r>
        <w:rPr>
          <w:lang w:val="en-GB"/>
        </w:rPr>
        <w:t xml:space="preserve">Die Benutzer, die sich bei einem Client lokal angemeldet haben, werden in den Systemsteuerung </w:t>
      </w:r>
      <w:r w:rsidRPr="0068428D">
        <w:rPr>
          <w:lang w:val="en-GB"/>
        </w:rPr>
        <w:sym w:font="Wingdings" w:char="F0E0"/>
      </w:r>
      <w:r>
        <w:rPr>
          <w:lang w:val="en-GB"/>
        </w:rPr>
        <w:t xml:space="preserve"> System und Sicherheit </w:t>
      </w:r>
      <w:r w:rsidRPr="0068428D">
        <w:rPr>
          <w:lang w:val="en-GB"/>
        </w:rPr>
        <w:sym w:font="Wingdings" w:char="F0E0"/>
      </w:r>
      <w:r>
        <w:rPr>
          <w:lang w:val="en-GB"/>
        </w:rPr>
        <w:t xml:space="preserve"> System </w:t>
      </w:r>
      <w:r w:rsidRPr="0068428D">
        <w:rPr>
          <w:lang w:val="en-GB"/>
        </w:rPr>
        <w:sym w:font="Wingdings" w:char="F0E0"/>
      </w:r>
      <w:r>
        <w:rPr>
          <w:lang w:val="en-GB"/>
        </w:rPr>
        <w:t xml:space="preserve"> Erweiterte Systemeinstellungen </w:t>
      </w:r>
      <w:r w:rsidRPr="0068428D">
        <w:rPr>
          <w:lang w:val="en-GB"/>
        </w:rPr>
        <w:sym w:font="Wingdings" w:char="F0E0"/>
      </w:r>
      <w:r>
        <w:rPr>
          <w:lang w:val="en-GB"/>
        </w:rPr>
        <w:t xml:space="preserve"> Benutzerprofile </w:t>
      </w:r>
      <w:r w:rsidRPr="0068428D">
        <w:rPr>
          <w:lang w:val="en-GB"/>
        </w:rPr>
        <w:sym w:font="Wingdings" w:char="F0E0"/>
      </w:r>
      <w:r>
        <w:rPr>
          <w:lang w:val="en-GB"/>
        </w:rPr>
        <w:t xml:space="preserve"> Einstellungen gespeichert.</w:t>
      </w:r>
    </w:p>
    <w:p w14:paraId="5FA64E1B" w14:textId="563B260C" w:rsidR="00C43B0B" w:rsidRDefault="00C43B0B" w:rsidP="00874D68">
      <w:pPr>
        <w:rPr>
          <w:lang w:val="en-GB"/>
        </w:rPr>
      </w:pPr>
      <w:r w:rsidRPr="00A17DC6">
        <w:rPr>
          <w:noProof/>
          <w:lang w:val="en-GB"/>
        </w:rPr>
        <w:drawing>
          <wp:anchor distT="0" distB="0" distL="114300" distR="114300" simplePos="0" relativeHeight="251658242" behindDoc="0" locked="0" layoutInCell="1" allowOverlap="1" wp14:anchorId="53D1483E" wp14:editId="3F2319A5">
            <wp:simplePos x="0" y="0"/>
            <wp:positionH relativeFrom="column">
              <wp:posOffset>-1270</wp:posOffset>
            </wp:positionH>
            <wp:positionV relativeFrom="paragraph">
              <wp:posOffset>64135</wp:posOffset>
            </wp:positionV>
            <wp:extent cx="2863850" cy="2927985"/>
            <wp:effectExtent l="0" t="0" r="0" b="5715"/>
            <wp:wrapThrough wrapText="bothSides">
              <wp:wrapPolygon edited="0">
                <wp:start x="0" y="0"/>
                <wp:lineTo x="0" y="21502"/>
                <wp:lineTo x="21408" y="21502"/>
                <wp:lineTo x="21408" y="0"/>
                <wp:lineTo x="0" y="0"/>
              </wp:wrapPolygon>
            </wp:wrapThrough>
            <wp:docPr id="45" name="Grafik 4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ext enthält.&#10;&#10;Automatisch generierte Beschreibung"/>
                    <pic:cNvPicPr/>
                  </pic:nvPicPr>
                  <pic:blipFill>
                    <a:blip r:embed="rId59">
                      <a:extLst>
                        <a:ext uri="{28A0092B-C50C-407E-A947-70E740481C1C}">
                          <a14:useLocalDpi xmlns:a14="http://schemas.microsoft.com/office/drawing/2010/main" val="0"/>
                        </a:ext>
                      </a:extLst>
                    </a:blip>
                    <a:stretch>
                      <a:fillRect/>
                    </a:stretch>
                  </pic:blipFill>
                  <pic:spPr>
                    <a:xfrm>
                      <a:off x="0" y="0"/>
                      <a:ext cx="2863850" cy="2927985"/>
                    </a:xfrm>
                    <a:prstGeom prst="rect">
                      <a:avLst/>
                    </a:prstGeom>
                  </pic:spPr>
                </pic:pic>
              </a:graphicData>
            </a:graphic>
            <wp14:sizeRelH relativeFrom="margin">
              <wp14:pctWidth>0</wp14:pctWidth>
            </wp14:sizeRelH>
            <wp14:sizeRelV relativeFrom="margin">
              <wp14:pctHeight>0</wp14:pctHeight>
            </wp14:sizeRelV>
          </wp:anchor>
        </w:drawing>
      </w:r>
    </w:p>
    <w:p w14:paraId="40560D84" w14:textId="56F5EBDF" w:rsidR="00C43B0B" w:rsidRDefault="00C43B0B" w:rsidP="00874D68">
      <w:pPr>
        <w:rPr>
          <w:lang w:val="en-GB"/>
        </w:rPr>
      </w:pPr>
    </w:p>
    <w:p w14:paraId="09716DD0" w14:textId="5F8E80F4" w:rsidR="00C43B0B" w:rsidRDefault="00C43B0B" w:rsidP="00874D68">
      <w:pPr>
        <w:rPr>
          <w:lang w:val="en-GB"/>
        </w:rPr>
      </w:pPr>
    </w:p>
    <w:p w14:paraId="78F5F9E9" w14:textId="2179C005" w:rsidR="00C43B0B" w:rsidRDefault="00C43B0B" w:rsidP="00874D68">
      <w:pPr>
        <w:rPr>
          <w:lang w:val="en-GB"/>
        </w:rPr>
      </w:pPr>
    </w:p>
    <w:p w14:paraId="5BA8990B" w14:textId="310F7AFD" w:rsidR="0024778F" w:rsidRDefault="0024778F" w:rsidP="00874D68">
      <w:pPr>
        <w:rPr>
          <w:lang w:val="en-GB"/>
        </w:rPr>
      </w:pPr>
    </w:p>
    <w:p w14:paraId="2BEE3017" w14:textId="1AAF35B5" w:rsidR="0024778F" w:rsidRDefault="0024778F" w:rsidP="00D43BCF">
      <w:pPr>
        <w:pStyle w:val="berschrift3"/>
        <w:rPr>
          <w:lang w:val="en-GB"/>
        </w:rPr>
      </w:pPr>
      <w:r>
        <w:rPr>
          <w:lang w:val="en-GB"/>
        </w:rPr>
        <w:t>Freigabe manuell konfigurieren</w:t>
      </w:r>
    </w:p>
    <w:p w14:paraId="5E1A0611" w14:textId="5B054A3A" w:rsidR="00182179" w:rsidRPr="00C43B0B" w:rsidRDefault="00257DD4" w:rsidP="00C43B0B">
      <w:pPr>
        <w:rPr>
          <w:lang w:val="en-GB"/>
        </w:rPr>
      </w:pPr>
      <w:r>
        <w:rPr>
          <w:lang w:val="en-GB"/>
        </w:rPr>
        <w:t>Erstellen Sie einen neuen Ordner auf dem Windows Server</w:t>
      </w:r>
      <w:r w:rsidR="0063518B">
        <w:rPr>
          <w:lang w:val="en-GB"/>
        </w:rPr>
        <w:t>, im Ordner</w:t>
      </w:r>
      <w:r>
        <w:rPr>
          <w:lang w:val="en-GB"/>
        </w:rPr>
        <w:t xml:space="preserve"> E:\Share</w:t>
      </w:r>
      <w:r w:rsidR="00847CA0">
        <w:rPr>
          <w:lang w:val="en-GB"/>
        </w:rPr>
        <w:t>s</w:t>
      </w:r>
      <w:r w:rsidR="0063518B">
        <w:rPr>
          <w:lang w:val="en-GB"/>
        </w:rPr>
        <w:t xml:space="preserve">, klicken Sie unter Eigenschaften auf Freigabe </w:t>
      </w:r>
      <w:r w:rsidR="0063518B" w:rsidRPr="0063518B">
        <w:rPr>
          <w:lang w:val="en-GB"/>
        </w:rPr>
        <w:sym w:font="Wingdings" w:char="F0E0"/>
      </w:r>
      <w:r w:rsidR="0063518B">
        <w:rPr>
          <w:lang w:val="en-GB"/>
        </w:rPr>
        <w:t xml:space="preserve"> Erweiterte Freigabe und aktivieren Sie diese wie im Bild links.</w:t>
      </w:r>
      <w:r w:rsidR="00DF627D">
        <w:rPr>
          <w:lang w:val="en-GB"/>
        </w:rPr>
        <w:t xml:space="preserve"> Wenn beim Namen hinten ein $-Zeichen steht, ist </w:t>
      </w:r>
      <w:r w:rsidR="00DA0B2A">
        <w:rPr>
          <w:lang w:val="en-GB"/>
        </w:rPr>
        <w:t>diese Freigabe</w:t>
      </w:r>
      <w:r w:rsidR="00DF627D">
        <w:rPr>
          <w:lang w:val="en-GB"/>
        </w:rPr>
        <w:t xml:space="preserve"> versteckt.</w:t>
      </w:r>
    </w:p>
    <w:p w14:paraId="6B5FFFCB" w14:textId="16CDCA51" w:rsidR="003F7552" w:rsidRDefault="00A5090D" w:rsidP="00D43BCF">
      <w:pPr>
        <w:pStyle w:val="berschrift3"/>
        <w:rPr>
          <w:lang w:val="en-GB"/>
        </w:rPr>
      </w:pPr>
      <w:r w:rsidRPr="00596ED4">
        <w:rPr>
          <w:lang w:val="en-GB"/>
        </w:rPr>
        <w:t>net use</w:t>
      </w:r>
    </w:p>
    <w:p w14:paraId="6FD7323B" w14:textId="1439409A" w:rsidR="002E5427" w:rsidRPr="002E5427" w:rsidRDefault="009A2080" w:rsidP="002E5427">
      <w:pPr>
        <w:rPr>
          <w:lang w:val="en-GB"/>
        </w:rPr>
      </w:pPr>
      <w:r>
        <w:rPr>
          <w:lang w:val="en-GB"/>
        </w:rPr>
        <w:t>Mithilfe des net use – Befehls kann man sich sowohl die aktiven Netzwerklaufwerke anzeigen lassen als auch neue Netzwerklaufwerke hinzufügen.</w:t>
      </w:r>
    </w:p>
    <w:p w14:paraId="66AB5149" w14:textId="2C73FF08" w:rsidR="004545DF" w:rsidRDefault="003F7552" w:rsidP="00874D68">
      <w:pPr>
        <w:rPr>
          <w:lang w:val="en-GB"/>
        </w:rPr>
      </w:pPr>
      <w:r w:rsidRPr="003F7552">
        <w:rPr>
          <w:noProof/>
          <w:lang w:val="en-GB"/>
        </w:rPr>
        <w:lastRenderedPageBreak/>
        <w:drawing>
          <wp:inline distT="0" distB="0" distL="0" distR="0" wp14:anchorId="3DE412D8" wp14:editId="409BB299">
            <wp:extent cx="4438436" cy="1385543"/>
            <wp:effectExtent l="0" t="0" r="635"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49001" cy="1388841"/>
                    </a:xfrm>
                    <a:prstGeom prst="rect">
                      <a:avLst/>
                    </a:prstGeom>
                  </pic:spPr>
                </pic:pic>
              </a:graphicData>
            </a:graphic>
          </wp:inline>
        </w:drawing>
      </w:r>
    </w:p>
    <w:p w14:paraId="54897419" w14:textId="2F506330" w:rsidR="00794A0F" w:rsidRDefault="00794A0F" w:rsidP="00874D68">
      <w:pPr>
        <w:rPr>
          <w:lang w:val="en-GB"/>
        </w:rPr>
      </w:pPr>
      <w:r w:rsidRPr="00794A0F">
        <w:rPr>
          <w:noProof/>
          <w:lang w:val="en-GB"/>
        </w:rPr>
        <w:drawing>
          <wp:inline distT="0" distB="0" distL="0" distR="0" wp14:anchorId="24B917A3" wp14:editId="301F6163">
            <wp:extent cx="4453847" cy="1595763"/>
            <wp:effectExtent l="0" t="0" r="4445" b="4445"/>
            <wp:docPr id="43" name="Grafik 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ext enthält.&#10;&#10;Automatisch generierte Beschreibung"/>
                    <pic:cNvPicPr/>
                  </pic:nvPicPr>
                  <pic:blipFill>
                    <a:blip r:embed="rId61"/>
                    <a:stretch>
                      <a:fillRect/>
                    </a:stretch>
                  </pic:blipFill>
                  <pic:spPr>
                    <a:xfrm>
                      <a:off x="0" y="0"/>
                      <a:ext cx="4455548" cy="1596373"/>
                    </a:xfrm>
                    <a:prstGeom prst="rect">
                      <a:avLst/>
                    </a:prstGeom>
                  </pic:spPr>
                </pic:pic>
              </a:graphicData>
            </a:graphic>
          </wp:inline>
        </w:drawing>
      </w:r>
    </w:p>
    <w:p w14:paraId="39F9EF18" w14:textId="77777777" w:rsidR="0080597A" w:rsidRDefault="0080597A" w:rsidP="00874D68">
      <w:pPr>
        <w:rPr>
          <w:lang w:val="en-GB"/>
        </w:rPr>
      </w:pPr>
    </w:p>
    <w:p w14:paraId="5D8ACDA5" w14:textId="3D29D74E" w:rsidR="00F36240" w:rsidRDefault="00F36240" w:rsidP="00F36240">
      <w:pPr>
        <w:pStyle w:val="berschrift3"/>
        <w:rPr>
          <w:lang w:val="en-GB"/>
        </w:rPr>
      </w:pPr>
      <w:r>
        <w:rPr>
          <w:lang w:val="en-GB"/>
        </w:rPr>
        <w:t>Script</w:t>
      </w:r>
    </w:p>
    <w:p w14:paraId="0935960B" w14:textId="6DC1161F" w:rsidR="00002FFA" w:rsidRPr="00002FFA" w:rsidRDefault="0080597A" w:rsidP="00002FFA">
      <w:pPr>
        <w:rPr>
          <w:lang w:val="en-GB"/>
        </w:rPr>
      </w:pPr>
      <w:r w:rsidRPr="00B64CF3">
        <w:rPr>
          <w:noProof/>
          <w:lang w:val="en-GB"/>
        </w:rPr>
        <w:drawing>
          <wp:anchor distT="0" distB="0" distL="114300" distR="114300" simplePos="0" relativeHeight="251658254" behindDoc="0" locked="0" layoutInCell="1" allowOverlap="1" wp14:anchorId="02836A44" wp14:editId="3EE7E995">
            <wp:simplePos x="0" y="0"/>
            <wp:positionH relativeFrom="column">
              <wp:posOffset>2962910</wp:posOffset>
            </wp:positionH>
            <wp:positionV relativeFrom="paragraph">
              <wp:posOffset>1117600</wp:posOffset>
            </wp:positionV>
            <wp:extent cx="2799080" cy="782955"/>
            <wp:effectExtent l="0" t="0" r="1270" b="0"/>
            <wp:wrapThrough wrapText="bothSides">
              <wp:wrapPolygon edited="0">
                <wp:start x="0" y="0"/>
                <wp:lineTo x="0" y="21022"/>
                <wp:lineTo x="21463" y="21022"/>
                <wp:lineTo x="21463" y="0"/>
                <wp:lineTo x="0" y="0"/>
              </wp:wrapPolygon>
            </wp:wrapThrough>
            <wp:docPr id="48" name="Grafik 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ext enthält.&#10;&#10;Automatisch generierte Beschreibu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99080" cy="782955"/>
                    </a:xfrm>
                    <a:prstGeom prst="rect">
                      <a:avLst/>
                    </a:prstGeom>
                  </pic:spPr>
                </pic:pic>
              </a:graphicData>
            </a:graphic>
            <wp14:sizeRelH relativeFrom="margin">
              <wp14:pctWidth>0</wp14:pctWidth>
            </wp14:sizeRelH>
            <wp14:sizeRelV relativeFrom="margin">
              <wp14:pctHeight>0</wp14:pctHeight>
            </wp14:sizeRelV>
          </wp:anchor>
        </w:drawing>
      </w:r>
      <w:r w:rsidR="0070227D">
        <w:rPr>
          <w:lang w:val="en-GB"/>
        </w:rPr>
        <w:t>Damit der Benutzer diese Befehle nicht jedes mal nach seiner Anmeldung eintippen braucht, kann man als Administrator ein Script schreiben, welches bei der Anmeldung eines Benutzeres jedes mal ausgeführt wird.</w:t>
      </w:r>
      <w:r w:rsidR="00DD5325">
        <w:rPr>
          <w:lang w:val="en-GB"/>
        </w:rPr>
        <w:t xml:space="preserve"> Damit dies funktioniert muss das folgende Script am Server im Ordner</w:t>
      </w:r>
      <w:r w:rsidR="00970F69">
        <w:rPr>
          <w:lang w:val="en-GB"/>
        </w:rPr>
        <w:t xml:space="preserve"> </w:t>
      </w:r>
      <w:hyperlink r:id="rId63" w:history="1">
        <w:r w:rsidR="00970F69" w:rsidRPr="00095A44">
          <w:rPr>
            <w:rStyle w:val="Hyperlink"/>
            <w:lang w:val="en-GB"/>
          </w:rPr>
          <w:t>\\localhost\NETLOGON</w:t>
        </w:r>
      </w:hyperlink>
      <w:r w:rsidR="00970F69">
        <w:rPr>
          <w:lang w:val="en-GB"/>
        </w:rPr>
        <w:t xml:space="preserve"> liegen.</w:t>
      </w:r>
      <w:r w:rsidR="00DC7C32">
        <w:rPr>
          <w:lang w:val="en-GB"/>
        </w:rPr>
        <w:t xml:space="preserve"> Außerdem muss der Name des Scripts auch beim Benutzer in das Feld, wie im Screenshot </w:t>
      </w:r>
      <w:r w:rsidR="00400371">
        <w:rPr>
          <w:lang w:val="en-GB"/>
        </w:rPr>
        <w:t xml:space="preserve">rechts unten </w:t>
      </w:r>
      <w:r w:rsidR="00DC7C32">
        <w:rPr>
          <w:lang w:val="en-GB"/>
        </w:rPr>
        <w:t>gezeigt wird, stehen.</w:t>
      </w:r>
    </w:p>
    <w:p w14:paraId="08B31263" w14:textId="61A18F2A" w:rsidR="00D95381" w:rsidRDefault="00212438" w:rsidP="00874D68">
      <w:pPr>
        <w:rPr>
          <w:lang w:val="en-GB"/>
        </w:rPr>
      </w:pPr>
      <w:r w:rsidRPr="00DD5325">
        <w:rPr>
          <w:noProof/>
          <w:lang w:val="en-GB"/>
        </w:rPr>
        <w:drawing>
          <wp:anchor distT="0" distB="0" distL="114300" distR="114300" simplePos="0" relativeHeight="251658243" behindDoc="0" locked="0" layoutInCell="1" allowOverlap="1" wp14:anchorId="5ACDF318" wp14:editId="61F8D211">
            <wp:simplePos x="0" y="0"/>
            <wp:positionH relativeFrom="column">
              <wp:posOffset>2957252</wp:posOffset>
            </wp:positionH>
            <wp:positionV relativeFrom="paragraph">
              <wp:posOffset>1070360</wp:posOffset>
            </wp:positionV>
            <wp:extent cx="2809875" cy="993775"/>
            <wp:effectExtent l="0" t="0" r="0" b="0"/>
            <wp:wrapThrough wrapText="bothSides">
              <wp:wrapPolygon edited="0">
                <wp:start x="0" y="0"/>
                <wp:lineTo x="0" y="21117"/>
                <wp:lineTo x="21380" y="21117"/>
                <wp:lineTo x="21380" y="0"/>
                <wp:lineTo x="0" y="0"/>
              </wp:wrapPolygon>
            </wp:wrapThrough>
            <wp:docPr id="47" name="Grafik 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Ein Bild, das Text enthält.&#10;&#10;Automatisch generierte Beschreibung"/>
                    <pic:cNvPicPr/>
                  </pic:nvPicPr>
                  <pic:blipFill>
                    <a:blip r:embed="rId64">
                      <a:extLst>
                        <a:ext uri="{28A0092B-C50C-407E-A947-70E740481C1C}">
                          <a14:useLocalDpi xmlns:a14="http://schemas.microsoft.com/office/drawing/2010/main" val="0"/>
                        </a:ext>
                      </a:extLst>
                    </a:blip>
                    <a:stretch>
                      <a:fillRect/>
                    </a:stretch>
                  </pic:blipFill>
                  <pic:spPr>
                    <a:xfrm>
                      <a:off x="0" y="0"/>
                      <a:ext cx="2809875" cy="993775"/>
                    </a:xfrm>
                    <a:prstGeom prst="rect">
                      <a:avLst/>
                    </a:prstGeom>
                  </pic:spPr>
                </pic:pic>
              </a:graphicData>
            </a:graphic>
          </wp:anchor>
        </w:drawing>
      </w:r>
      <w:r w:rsidR="00B06E41" w:rsidRPr="00B06E41">
        <w:rPr>
          <w:noProof/>
          <w:lang w:val="en-GB"/>
        </w:rPr>
        <w:drawing>
          <wp:inline distT="0" distB="0" distL="0" distR="0" wp14:anchorId="6469621D" wp14:editId="219FC752">
            <wp:extent cx="2812674" cy="2070243"/>
            <wp:effectExtent l="0" t="0" r="6985" b="6350"/>
            <wp:docPr id="46" name="Grafik 4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descr="Ein Bild, das Text enthält.&#10;&#10;Automatisch generierte Beschreibung"/>
                    <pic:cNvPicPr/>
                  </pic:nvPicPr>
                  <pic:blipFill rotWithShape="1">
                    <a:blip r:embed="rId65"/>
                    <a:srcRect r="64865" b="62707"/>
                    <a:stretch/>
                  </pic:blipFill>
                  <pic:spPr bwMode="auto">
                    <a:xfrm>
                      <a:off x="0" y="0"/>
                      <a:ext cx="2821094" cy="2076440"/>
                    </a:xfrm>
                    <a:prstGeom prst="rect">
                      <a:avLst/>
                    </a:prstGeom>
                    <a:ln>
                      <a:noFill/>
                    </a:ln>
                    <a:extLst>
                      <a:ext uri="{53640926-AAD7-44D8-BBD7-CCE9431645EC}">
                        <a14:shadowObscured xmlns:a14="http://schemas.microsoft.com/office/drawing/2010/main"/>
                      </a:ext>
                    </a:extLst>
                  </pic:spPr>
                </pic:pic>
              </a:graphicData>
            </a:graphic>
          </wp:inline>
        </w:drawing>
      </w:r>
    </w:p>
    <w:p w14:paraId="0DFE39AB" w14:textId="3D91447B" w:rsidR="000F717C" w:rsidRDefault="000F717C" w:rsidP="00874D68">
      <w:pPr>
        <w:rPr>
          <w:lang w:val="en-GB"/>
        </w:rPr>
      </w:pPr>
    </w:p>
    <w:p w14:paraId="33C9906D" w14:textId="77777777" w:rsidR="00334916" w:rsidRDefault="00334916">
      <w:pPr>
        <w:rPr>
          <w:rFonts w:asciiTheme="majorHAnsi" w:eastAsiaTheme="majorEastAsia" w:hAnsiTheme="majorHAnsi" w:cstheme="majorBidi"/>
          <w:b/>
          <w:bCs/>
          <w:color w:val="4F81BD" w:themeColor="accent1"/>
          <w:sz w:val="26"/>
          <w:szCs w:val="26"/>
          <w:lang w:val="en-GB"/>
        </w:rPr>
      </w:pPr>
      <w:r>
        <w:rPr>
          <w:lang w:val="en-GB"/>
        </w:rPr>
        <w:br w:type="page"/>
      </w:r>
    </w:p>
    <w:p w14:paraId="4AAC5714" w14:textId="0AECA6D9" w:rsidR="005D46B1" w:rsidRDefault="000563CA" w:rsidP="005D46B1">
      <w:pPr>
        <w:pStyle w:val="berschrift2"/>
        <w:rPr>
          <w:lang w:val="en-GB"/>
        </w:rPr>
      </w:pPr>
      <w:bookmarkStart w:id="11" w:name="_Toc106796649"/>
      <w:r>
        <w:rPr>
          <w:lang w:val="en-GB"/>
        </w:rPr>
        <w:lastRenderedPageBreak/>
        <w:t>Gruppen</w:t>
      </w:r>
      <w:bookmarkEnd w:id="11"/>
    </w:p>
    <w:p w14:paraId="4D341D60" w14:textId="77777777" w:rsidR="00334916" w:rsidRDefault="00334916" w:rsidP="00334916">
      <w:pPr>
        <w:pStyle w:val="berschrift3"/>
        <w:rPr>
          <w:lang w:val="en-GB"/>
        </w:rPr>
      </w:pPr>
      <w:r>
        <w:rPr>
          <w:lang w:val="en-GB"/>
        </w:rPr>
        <w:t>Gruppen zuordnen</w:t>
      </w:r>
    </w:p>
    <w:p w14:paraId="6357BF7E" w14:textId="77777777" w:rsidR="00334916" w:rsidRDefault="00334916" w:rsidP="00334916">
      <w:pPr>
        <w:rPr>
          <w:lang w:val="en-GB"/>
        </w:rPr>
      </w:pPr>
      <w:r>
        <w:rPr>
          <w:lang w:val="en-GB"/>
        </w:rPr>
        <w:t>Man kann auf mehrere Arten Benutzern Richtlinien zuzuordnen:</w:t>
      </w:r>
    </w:p>
    <w:p w14:paraId="385A39E3" w14:textId="77777777" w:rsidR="00334916" w:rsidRDefault="00334916" w:rsidP="00334916">
      <w:pPr>
        <w:pStyle w:val="Listenabsatz"/>
        <w:numPr>
          <w:ilvl w:val="0"/>
          <w:numId w:val="16"/>
        </w:numPr>
        <w:rPr>
          <w:lang w:val="en-GB"/>
        </w:rPr>
      </w:pPr>
      <w:r>
        <w:rPr>
          <w:lang w:val="en-GB"/>
        </w:rPr>
        <w:t>Benutzer zu einer Gruppe hinzufügen</w:t>
      </w:r>
    </w:p>
    <w:p w14:paraId="786B8FA1" w14:textId="77777777" w:rsidR="00334916" w:rsidRDefault="00334916" w:rsidP="00334916">
      <w:pPr>
        <w:pStyle w:val="Listenabsatz"/>
        <w:numPr>
          <w:ilvl w:val="0"/>
          <w:numId w:val="16"/>
        </w:numPr>
        <w:rPr>
          <w:lang w:val="en-GB"/>
        </w:rPr>
      </w:pPr>
      <w:r>
        <w:rPr>
          <w:lang w:val="en-GB"/>
        </w:rPr>
        <w:t>einer Gruppe einen Benutzer hinzufügen</w:t>
      </w:r>
    </w:p>
    <w:p w14:paraId="1FC3868D" w14:textId="12F5F613" w:rsidR="00334916" w:rsidRPr="00334916" w:rsidRDefault="00334916" w:rsidP="00655515">
      <w:pPr>
        <w:pStyle w:val="Listenabsatz"/>
        <w:numPr>
          <w:ilvl w:val="0"/>
          <w:numId w:val="16"/>
        </w:numPr>
        <w:rPr>
          <w:rFonts w:asciiTheme="majorHAnsi" w:eastAsiaTheme="majorEastAsia" w:hAnsiTheme="majorHAnsi" w:cstheme="majorBidi"/>
          <w:b/>
          <w:bCs/>
          <w:i/>
          <w:iCs/>
          <w:color w:val="4F81BD" w:themeColor="accent1"/>
          <w:lang w:val="en-GB"/>
        </w:rPr>
      </w:pPr>
      <w:r w:rsidRPr="00334916">
        <w:rPr>
          <w:lang w:val="en-GB"/>
        </w:rPr>
        <w:t>einer Gruppe eine Gruppe hinzufügen</w:t>
      </w:r>
    </w:p>
    <w:p w14:paraId="2B0D920F" w14:textId="77777777" w:rsidR="00334916" w:rsidRDefault="00334916" w:rsidP="00334916">
      <w:pPr>
        <w:pStyle w:val="berschrift4"/>
        <w:rPr>
          <w:lang w:val="en-GB"/>
        </w:rPr>
      </w:pPr>
      <w:r w:rsidRPr="002136C2">
        <w:rPr>
          <w:noProof/>
          <w:lang w:val="en-GB"/>
        </w:rPr>
        <w:drawing>
          <wp:anchor distT="0" distB="0" distL="114300" distR="114300" simplePos="0" relativeHeight="251658263" behindDoc="0" locked="0" layoutInCell="1" allowOverlap="1" wp14:anchorId="7F6A9DFC" wp14:editId="09AE52E9">
            <wp:simplePos x="0" y="0"/>
            <wp:positionH relativeFrom="column">
              <wp:posOffset>3939540</wp:posOffset>
            </wp:positionH>
            <wp:positionV relativeFrom="paragraph">
              <wp:posOffset>-1270</wp:posOffset>
            </wp:positionV>
            <wp:extent cx="1813560" cy="2366645"/>
            <wp:effectExtent l="0" t="0" r="0" b="0"/>
            <wp:wrapThrough wrapText="bothSides">
              <wp:wrapPolygon edited="0">
                <wp:start x="0" y="0"/>
                <wp:lineTo x="0" y="21386"/>
                <wp:lineTo x="21328" y="21386"/>
                <wp:lineTo x="21328" y="0"/>
                <wp:lineTo x="0" y="0"/>
              </wp:wrapPolygon>
            </wp:wrapThrough>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13560" cy="2366645"/>
                    </a:xfrm>
                    <a:prstGeom prst="rect">
                      <a:avLst/>
                    </a:prstGeom>
                  </pic:spPr>
                </pic:pic>
              </a:graphicData>
            </a:graphic>
            <wp14:sizeRelH relativeFrom="margin">
              <wp14:pctWidth>0</wp14:pctWidth>
            </wp14:sizeRelH>
            <wp14:sizeRelV relativeFrom="margin">
              <wp14:pctHeight>0</wp14:pctHeight>
            </wp14:sizeRelV>
          </wp:anchor>
        </w:drawing>
      </w:r>
      <w:r>
        <w:rPr>
          <w:lang w:val="en-GB"/>
        </w:rPr>
        <w:t>Benutzer zu Gruppe hinzufügen</w:t>
      </w:r>
    </w:p>
    <w:p w14:paraId="42A92430" w14:textId="77777777" w:rsidR="00334916" w:rsidRDefault="00334916" w:rsidP="00334916">
      <w:pPr>
        <w:rPr>
          <w:lang w:val="en-GB"/>
        </w:rPr>
      </w:pPr>
      <w:r>
        <w:rPr>
          <w:lang w:val="en-GB"/>
        </w:rPr>
        <w:t>Man kann über die Einstellungen eines Benutzers, diesen zu bestimmten Gruppen hinzufügen. Diese Einstellung ist im rechten Bild zu erkennen.</w:t>
      </w:r>
    </w:p>
    <w:p w14:paraId="6DDE1E00" w14:textId="77777777" w:rsidR="00334916" w:rsidRDefault="00334916" w:rsidP="00334916">
      <w:pPr>
        <w:rPr>
          <w:lang w:val="en-GB"/>
        </w:rPr>
      </w:pPr>
      <w:r>
        <w:rPr>
          <w:lang w:val="en-GB"/>
        </w:rPr>
        <w:t>Diese Variante, einen Benutzer einer Gruppe hinzuzufügen, hat den Vorteil, dass man schnell einen Benutzer in mehrere Gruppen hinzufügen kann, was im Normalfall nicht so oft verwendet wird, wie die andere Variante, weil man wahrscheinlich im Normalfall eine Gruppe für viele Benutzer macht, die wiederrum einer Gruppe hinzugefügt wird.</w:t>
      </w:r>
    </w:p>
    <w:p w14:paraId="7D31DAA9" w14:textId="77777777" w:rsidR="00334916" w:rsidRPr="004C53DD" w:rsidRDefault="00334916" w:rsidP="00334916">
      <w:pPr>
        <w:rPr>
          <w:lang w:val="en-GB"/>
        </w:rPr>
      </w:pPr>
    </w:p>
    <w:p w14:paraId="7C9E7E8D" w14:textId="77777777" w:rsidR="00334916" w:rsidRDefault="00334916" w:rsidP="00334916">
      <w:pPr>
        <w:pStyle w:val="berschrift4"/>
        <w:rPr>
          <w:lang w:val="en-GB"/>
        </w:rPr>
      </w:pPr>
      <w:r w:rsidRPr="008C396D">
        <w:rPr>
          <w:noProof/>
          <w:lang w:val="en-GB"/>
        </w:rPr>
        <w:drawing>
          <wp:anchor distT="0" distB="0" distL="114300" distR="114300" simplePos="0" relativeHeight="251658264" behindDoc="0" locked="0" layoutInCell="1" allowOverlap="1" wp14:anchorId="677B86E5" wp14:editId="7FAF5802">
            <wp:simplePos x="0" y="0"/>
            <wp:positionH relativeFrom="column">
              <wp:posOffset>3679523</wp:posOffset>
            </wp:positionH>
            <wp:positionV relativeFrom="paragraph">
              <wp:posOffset>40640</wp:posOffset>
            </wp:positionV>
            <wp:extent cx="2073275" cy="2382520"/>
            <wp:effectExtent l="0" t="0" r="3175" b="0"/>
            <wp:wrapThrough wrapText="bothSides">
              <wp:wrapPolygon edited="0">
                <wp:start x="0" y="0"/>
                <wp:lineTo x="0" y="21416"/>
                <wp:lineTo x="21435" y="21416"/>
                <wp:lineTo x="21435" y="0"/>
                <wp:lineTo x="0" y="0"/>
              </wp:wrapPolygon>
            </wp:wrapThrough>
            <wp:docPr id="28" name="Grafik 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73275" cy="2382520"/>
                    </a:xfrm>
                    <a:prstGeom prst="rect">
                      <a:avLst/>
                    </a:prstGeom>
                  </pic:spPr>
                </pic:pic>
              </a:graphicData>
            </a:graphic>
            <wp14:sizeRelH relativeFrom="margin">
              <wp14:pctWidth>0</wp14:pctWidth>
            </wp14:sizeRelH>
            <wp14:sizeRelV relativeFrom="margin">
              <wp14:pctHeight>0</wp14:pctHeight>
            </wp14:sizeRelV>
          </wp:anchor>
        </w:drawing>
      </w:r>
      <w:r>
        <w:rPr>
          <w:lang w:val="en-GB"/>
        </w:rPr>
        <w:t>einer Gruppe einen Benutzer hinzufügen</w:t>
      </w:r>
    </w:p>
    <w:p w14:paraId="6769DC7C" w14:textId="77777777" w:rsidR="00334916" w:rsidRDefault="00334916" w:rsidP="00334916">
      <w:pPr>
        <w:rPr>
          <w:lang w:val="en-GB"/>
        </w:rPr>
      </w:pPr>
      <w:r>
        <w:rPr>
          <w:lang w:val="en-GB"/>
        </w:rPr>
        <w:t>Man kann einen Benutzer auch auf anderem Wege zu einer Gruppe hinzufügen, indem man nicht über die Einstellungen des Benutzeres, sondern über die der Gruppe geht.</w:t>
      </w:r>
    </w:p>
    <w:p w14:paraId="633C6539" w14:textId="77777777" w:rsidR="00334916" w:rsidRDefault="00334916" w:rsidP="00334916">
      <w:pPr>
        <w:rPr>
          <w:lang w:val="en-GB"/>
        </w:rPr>
      </w:pPr>
      <w:r>
        <w:rPr>
          <w:lang w:val="en-GB"/>
        </w:rPr>
        <w:t>Im Prinzip ist das Endergebnis beider Varianten dasselbe. Allerdings ist es deutlich einfacher über diese Variante Benutzer zu einer Gruppe hinzuzufügen, wenn es sich um mehrere Benutzer handelt, die zu dieser Gruppe hinzugefügt werden sollen.</w:t>
      </w:r>
    </w:p>
    <w:p w14:paraId="1F04364B" w14:textId="77777777" w:rsidR="00334916" w:rsidRPr="0094238D" w:rsidRDefault="00334916" w:rsidP="00334916">
      <w:pPr>
        <w:rPr>
          <w:lang w:val="en-GB"/>
        </w:rPr>
      </w:pPr>
    </w:p>
    <w:p w14:paraId="7FA39503" w14:textId="77777777" w:rsidR="00334916" w:rsidRDefault="00334916" w:rsidP="00334916">
      <w:pPr>
        <w:rPr>
          <w:lang w:val="en-GB"/>
        </w:rPr>
      </w:pPr>
    </w:p>
    <w:p w14:paraId="43D7CACE" w14:textId="77777777" w:rsidR="00334916" w:rsidRDefault="00334916">
      <w:pPr>
        <w:rPr>
          <w:rFonts w:asciiTheme="majorHAnsi" w:eastAsiaTheme="majorEastAsia" w:hAnsiTheme="majorHAnsi" w:cstheme="majorBidi"/>
          <w:b/>
          <w:bCs/>
          <w:i/>
          <w:iCs/>
          <w:color w:val="4F81BD" w:themeColor="accent1"/>
          <w:lang w:val="en-GB"/>
        </w:rPr>
      </w:pPr>
      <w:r>
        <w:rPr>
          <w:lang w:val="en-GB"/>
        </w:rPr>
        <w:br w:type="page"/>
      </w:r>
    </w:p>
    <w:p w14:paraId="41989604" w14:textId="00EDF4DF" w:rsidR="00334916" w:rsidRDefault="00334916" w:rsidP="00334916">
      <w:pPr>
        <w:pStyle w:val="berschrift4"/>
        <w:rPr>
          <w:lang w:val="en-GB"/>
        </w:rPr>
      </w:pPr>
      <w:r>
        <w:rPr>
          <w:lang w:val="en-GB"/>
        </w:rPr>
        <w:lastRenderedPageBreak/>
        <w:t>eine Gruppe einer Gruppe hinzufügen</w:t>
      </w:r>
    </w:p>
    <w:p w14:paraId="15BFF019" w14:textId="77777777" w:rsidR="00334916" w:rsidRPr="0028259F" w:rsidRDefault="00334916" w:rsidP="00334916">
      <w:pPr>
        <w:rPr>
          <w:lang w:val="en-GB"/>
        </w:rPr>
      </w:pPr>
      <w:r w:rsidRPr="008B54CC">
        <w:rPr>
          <w:noProof/>
          <w:lang w:val="en-GB"/>
        </w:rPr>
        <w:drawing>
          <wp:anchor distT="0" distB="0" distL="114300" distR="114300" simplePos="0" relativeHeight="251658266" behindDoc="0" locked="0" layoutInCell="1" allowOverlap="1" wp14:anchorId="691DA6D3" wp14:editId="04D03ABE">
            <wp:simplePos x="0" y="0"/>
            <wp:positionH relativeFrom="column">
              <wp:posOffset>1862984</wp:posOffset>
            </wp:positionH>
            <wp:positionV relativeFrom="paragraph">
              <wp:posOffset>1996868</wp:posOffset>
            </wp:positionV>
            <wp:extent cx="3889375" cy="1528445"/>
            <wp:effectExtent l="0" t="0" r="0" b="0"/>
            <wp:wrapThrough wrapText="bothSides">
              <wp:wrapPolygon edited="0">
                <wp:start x="0" y="0"/>
                <wp:lineTo x="0" y="21268"/>
                <wp:lineTo x="21477" y="21268"/>
                <wp:lineTo x="21477" y="0"/>
                <wp:lineTo x="0" y="0"/>
              </wp:wrapPolygon>
            </wp:wrapThrough>
            <wp:docPr id="32" name="Grafik 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pic:nvPicPr>
                  <pic:blipFill>
                    <a:blip r:embed="rId68">
                      <a:extLst>
                        <a:ext uri="{28A0092B-C50C-407E-A947-70E740481C1C}">
                          <a14:useLocalDpi xmlns:a14="http://schemas.microsoft.com/office/drawing/2010/main" val="0"/>
                        </a:ext>
                      </a:extLst>
                    </a:blip>
                    <a:stretch>
                      <a:fillRect/>
                    </a:stretch>
                  </pic:blipFill>
                  <pic:spPr>
                    <a:xfrm>
                      <a:off x="0" y="0"/>
                      <a:ext cx="3889375" cy="1528445"/>
                    </a:xfrm>
                    <a:prstGeom prst="rect">
                      <a:avLst/>
                    </a:prstGeom>
                  </pic:spPr>
                </pic:pic>
              </a:graphicData>
            </a:graphic>
            <wp14:sizeRelH relativeFrom="margin">
              <wp14:pctWidth>0</wp14:pctWidth>
            </wp14:sizeRelH>
            <wp14:sizeRelV relativeFrom="margin">
              <wp14:pctHeight>0</wp14:pctHeight>
            </wp14:sizeRelV>
          </wp:anchor>
        </w:drawing>
      </w:r>
      <w:r w:rsidRPr="008B54CC">
        <w:rPr>
          <w:noProof/>
          <w:lang w:val="en-GB"/>
        </w:rPr>
        <w:drawing>
          <wp:anchor distT="0" distB="0" distL="114300" distR="114300" simplePos="0" relativeHeight="251658265" behindDoc="0" locked="0" layoutInCell="1" allowOverlap="1" wp14:anchorId="5C4B2628" wp14:editId="436A41CC">
            <wp:simplePos x="0" y="0"/>
            <wp:positionH relativeFrom="column">
              <wp:posOffset>1875790</wp:posOffset>
            </wp:positionH>
            <wp:positionV relativeFrom="paragraph">
              <wp:posOffset>78105</wp:posOffset>
            </wp:positionV>
            <wp:extent cx="3876675" cy="1828800"/>
            <wp:effectExtent l="0" t="0" r="9525" b="0"/>
            <wp:wrapThrough wrapText="bothSides">
              <wp:wrapPolygon edited="0">
                <wp:start x="0" y="0"/>
                <wp:lineTo x="0" y="21375"/>
                <wp:lineTo x="21547" y="21375"/>
                <wp:lineTo x="21547" y="0"/>
                <wp:lineTo x="0" y="0"/>
              </wp:wrapPolygon>
            </wp:wrapThrough>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enthält.&#10;&#10;Automatisch generierte Beschreibung"/>
                    <pic:cNvPicPr/>
                  </pic:nvPicPr>
                  <pic:blipFill>
                    <a:blip r:embed="rId69">
                      <a:extLst>
                        <a:ext uri="{28A0092B-C50C-407E-A947-70E740481C1C}">
                          <a14:useLocalDpi xmlns:a14="http://schemas.microsoft.com/office/drawing/2010/main" val="0"/>
                        </a:ext>
                      </a:extLst>
                    </a:blip>
                    <a:stretch>
                      <a:fillRect/>
                    </a:stretch>
                  </pic:blipFill>
                  <pic:spPr>
                    <a:xfrm>
                      <a:off x="0" y="0"/>
                      <a:ext cx="3876675" cy="1828800"/>
                    </a:xfrm>
                    <a:prstGeom prst="rect">
                      <a:avLst/>
                    </a:prstGeom>
                  </pic:spPr>
                </pic:pic>
              </a:graphicData>
            </a:graphic>
            <wp14:sizeRelH relativeFrom="margin">
              <wp14:pctWidth>0</wp14:pctWidth>
            </wp14:sizeRelH>
            <wp14:sizeRelV relativeFrom="margin">
              <wp14:pctHeight>0</wp14:pctHeight>
            </wp14:sizeRelV>
          </wp:anchor>
        </w:drawing>
      </w:r>
      <w:r>
        <w:rPr>
          <w:lang w:val="en-GB"/>
        </w:rPr>
        <w:t>Um Dinge zu vereinfachen, kann man Gruppen verschachteln. Das bedeutet, dass man zum Beispiel eine Gruppe für alle Lehrer machen kann und diese “Lehrergruppe” wird allen Gruppen hinzugefügt, dessen Regeln Lehrer benötigen bzw. haben dürfen. Jeder neue Lehrer muss anschließend nur diese einen Lehrergruppe hinzugefügt werden, anstatt zu allen Gruppen hinzugefügt werden zu müssen, über die Lehrer verfügen.</w:t>
      </w:r>
    </w:p>
    <w:p w14:paraId="419D7F59" w14:textId="77777777" w:rsidR="00334916" w:rsidRDefault="00334916">
      <w:pPr>
        <w:rPr>
          <w:rFonts w:asciiTheme="majorHAnsi" w:eastAsiaTheme="majorEastAsia" w:hAnsiTheme="majorHAnsi" w:cstheme="majorBidi"/>
          <w:b/>
          <w:bCs/>
          <w:color w:val="4F81BD" w:themeColor="accent1"/>
          <w:sz w:val="26"/>
          <w:szCs w:val="26"/>
          <w:lang w:val="en-GB"/>
        </w:rPr>
      </w:pPr>
      <w:r>
        <w:rPr>
          <w:lang w:val="en-GB"/>
        </w:rPr>
        <w:br w:type="page"/>
      </w:r>
    </w:p>
    <w:p w14:paraId="4E8596F4" w14:textId="488C18BA" w:rsidR="000563CA" w:rsidRPr="002179B5" w:rsidRDefault="000563CA" w:rsidP="002179B5">
      <w:pPr>
        <w:pStyle w:val="berschrift2"/>
        <w:rPr>
          <w:lang w:val="en-GB"/>
        </w:rPr>
      </w:pPr>
      <w:bookmarkStart w:id="12" w:name="_Toc106796650"/>
      <w:r>
        <w:rPr>
          <w:lang w:val="en-GB"/>
        </w:rPr>
        <w:lastRenderedPageBreak/>
        <w:t>Gruppenrichtlinienobjekte</w:t>
      </w:r>
      <w:bookmarkEnd w:id="12"/>
    </w:p>
    <w:p w14:paraId="50956B57" w14:textId="77777777" w:rsidR="005D46B1" w:rsidRDefault="005D46B1" w:rsidP="005D46B1">
      <w:pPr>
        <w:rPr>
          <w:lang w:val="en-GB"/>
        </w:rPr>
      </w:pPr>
      <w:r w:rsidRPr="002A05CB">
        <w:rPr>
          <w:noProof/>
          <w:lang w:val="en-GB"/>
        </w:rPr>
        <w:drawing>
          <wp:inline distT="0" distB="0" distL="0" distR="0" wp14:anchorId="0B38A41B" wp14:editId="5E6B007B">
            <wp:extent cx="5760720" cy="4036695"/>
            <wp:effectExtent l="0" t="0" r="0" b="1905"/>
            <wp:docPr id="26" name="Grafik 2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70"/>
                    <a:stretch>
                      <a:fillRect/>
                    </a:stretch>
                  </pic:blipFill>
                  <pic:spPr>
                    <a:xfrm>
                      <a:off x="0" y="0"/>
                      <a:ext cx="5760720" cy="4036695"/>
                    </a:xfrm>
                    <a:prstGeom prst="rect">
                      <a:avLst/>
                    </a:prstGeom>
                  </pic:spPr>
                </pic:pic>
              </a:graphicData>
            </a:graphic>
          </wp:inline>
        </w:drawing>
      </w:r>
    </w:p>
    <w:p w14:paraId="08FD04C5" w14:textId="19183D82" w:rsidR="005D46B1" w:rsidRDefault="005D46B1" w:rsidP="005D46B1">
      <w:pPr>
        <w:pStyle w:val="berschrift3"/>
        <w:rPr>
          <w:lang w:val="en-GB"/>
        </w:rPr>
      </w:pPr>
      <w:r>
        <w:rPr>
          <w:lang w:val="en-GB"/>
        </w:rPr>
        <w:t>Gruppenrichtlinien</w:t>
      </w:r>
      <w:r w:rsidR="00817404">
        <w:rPr>
          <w:lang w:val="en-GB"/>
        </w:rPr>
        <w:t>objekte</w:t>
      </w:r>
      <w:r>
        <w:rPr>
          <w:lang w:val="en-GB"/>
        </w:rPr>
        <w:t xml:space="preserve"> Basiswissen</w:t>
      </w:r>
    </w:p>
    <w:p w14:paraId="09CFE03C" w14:textId="1341EDA5" w:rsidR="005D46B1" w:rsidRDefault="005D46B1" w:rsidP="005D46B1">
      <w:pPr>
        <w:rPr>
          <w:lang w:val="en-GB"/>
        </w:rPr>
      </w:pPr>
      <w:r>
        <w:rPr>
          <w:lang w:val="en-GB"/>
        </w:rPr>
        <w:t xml:space="preserve">Alle </w:t>
      </w:r>
      <w:r w:rsidR="006B212A" w:rsidRPr="006B212A">
        <w:rPr>
          <w:lang w:val="en-GB"/>
        </w:rPr>
        <w:t>Gruppenrichtlinienobjekt</w:t>
      </w:r>
      <w:r w:rsidR="006B212A">
        <w:rPr>
          <w:lang w:val="en-GB"/>
        </w:rPr>
        <w:t>e</w:t>
      </w:r>
      <w:r w:rsidR="006B212A" w:rsidRPr="006B212A">
        <w:rPr>
          <w:lang w:val="en-GB"/>
        </w:rPr>
        <w:t xml:space="preserve"> </w:t>
      </w:r>
      <w:r>
        <w:rPr>
          <w:lang w:val="en-GB"/>
        </w:rPr>
        <w:t>sind immer im Ordner \SYSVOL\&lt;Domain-Name&gt;\Policies</w:t>
      </w:r>
      <w:r w:rsidR="008807EC">
        <w:rPr>
          <w:lang w:val="en-GB"/>
        </w:rPr>
        <w:t>. Jede</w:t>
      </w:r>
      <w:r w:rsidR="006B212A">
        <w:rPr>
          <w:lang w:val="en-GB"/>
        </w:rPr>
        <w:t>s</w:t>
      </w:r>
      <w:r w:rsidR="008807EC">
        <w:rPr>
          <w:lang w:val="en-GB"/>
        </w:rPr>
        <w:t xml:space="preserve"> </w:t>
      </w:r>
      <w:r w:rsidR="006B212A" w:rsidRPr="006B212A">
        <w:rPr>
          <w:lang w:val="en-GB"/>
        </w:rPr>
        <w:t xml:space="preserve">Gruppenrichtlinienobjekt </w:t>
      </w:r>
      <w:r w:rsidR="008807EC">
        <w:rPr>
          <w:lang w:val="en-GB"/>
        </w:rPr>
        <w:t xml:space="preserve">kann mehreren OUs zugewiesen werden und jede OU kann mehrere </w:t>
      </w:r>
      <w:r w:rsidR="006B212A" w:rsidRPr="006B212A">
        <w:rPr>
          <w:lang w:val="en-GB"/>
        </w:rPr>
        <w:t>Gruppenrichtlinienobjekt</w:t>
      </w:r>
      <w:r w:rsidR="006B212A">
        <w:rPr>
          <w:lang w:val="en-GB"/>
        </w:rPr>
        <w:t>e</w:t>
      </w:r>
      <w:r w:rsidR="006B212A" w:rsidRPr="006B212A">
        <w:rPr>
          <w:lang w:val="en-GB"/>
        </w:rPr>
        <w:t xml:space="preserve"> </w:t>
      </w:r>
      <w:r w:rsidR="008807EC">
        <w:rPr>
          <w:lang w:val="en-GB"/>
        </w:rPr>
        <w:t>haben (n:m-Beziehung)</w:t>
      </w:r>
      <w:r w:rsidR="00D30287">
        <w:rPr>
          <w:lang w:val="en-GB"/>
        </w:rPr>
        <w:t>.</w:t>
      </w:r>
    </w:p>
    <w:p w14:paraId="4B962ADB" w14:textId="1984250C" w:rsidR="00D30287" w:rsidRPr="005D46B1" w:rsidRDefault="00D30287" w:rsidP="005D46B1">
      <w:pPr>
        <w:rPr>
          <w:lang w:val="en-GB"/>
        </w:rPr>
      </w:pPr>
      <w:r>
        <w:rPr>
          <w:lang w:val="en-GB"/>
        </w:rPr>
        <w:t xml:space="preserve">Wenn Sie sich im Ornder </w:t>
      </w:r>
      <w:r w:rsidR="00D614FB">
        <w:rPr>
          <w:lang w:val="en-GB"/>
        </w:rPr>
        <w:t>“</w:t>
      </w:r>
      <w:r>
        <w:rPr>
          <w:lang w:val="en-GB"/>
        </w:rPr>
        <w:t>Gruppenrichtlinienobjekte</w:t>
      </w:r>
      <w:r w:rsidR="00D614FB">
        <w:rPr>
          <w:lang w:val="en-GB"/>
        </w:rPr>
        <w:t>”</w:t>
      </w:r>
      <w:r>
        <w:rPr>
          <w:lang w:val="en-GB"/>
        </w:rPr>
        <w:t xml:space="preserve"> befinden können Sie mittels Rechtsklick ein neues Gruppenrichtlinienobjekt hinzufügen.</w:t>
      </w:r>
      <w:r w:rsidR="00677838">
        <w:rPr>
          <w:lang w:val="en-GB"/>
        </w:rPr>
        <w:t xml:space="preserve"> Geben Sie diesem einen sinnvollen Namen.</w:t>
      </w:r>
    </w:p>
    <w:p w14:paraId="05A4F892" w14:textId="6FD9B63B" w:rsidR="000F717C" w:rsidRDefault="000F717C" w:rsidP="00874D68">
      <w:pPr>
        <w:rPr>
          <w:lang w:val="en-GB"/>
        </w:rPr>
      </w:pPr>
      <w:r w:rsidRPr="000F717C">
        <w:rPr>
          <w:noProof/>
          <w:lang w:val="en-GB"/>
        </w:rPr>
        <w:drawing>
          <wp:inline distT="0" distB="0" distL="0" distR="0" wp14:anchorId="320636BA" wp14:editId="49FE5290">
            <wp:extent cx="5760720" cy="231330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313305"/>
                    </a:xfrm>
                    <a:prstGeom prst="rect">
                      <a:avLst/>
                    </a:prstGeom>
                  </pic:spPr>
                </pic:pic>
              </a:graphicData>
            </a:graphic>
          </wp:inline>
        </w:drawing>
      </w:r>
    </w:p>
    <w:p w14:paraId="0E30E934" w14:textId="6CC07226" w:rsidR="00335FB2" w:rsidRDefault="00335FB2" w:rsidP="00874D68">
      <w:pPr>
        <w:rPr>
          <w:lang w:val="en-GB"/>
        </w:rPr>
      </w:pPr>
      <w:r>
        <w:rPr>
          <w:lang w:val="en-GB"/>
        </w:rPr>
        <w:t xml:space="preserve">Mittels Rechtsklick auf eine OU kann man unter dem Punk “Vorhandenes </w:t>
      </w:r>
      <w:r w:rsidRPr="00335FB2">
        <w:rPr>
          <w:lang w:val="en-GB"/>
        </w:rPr>
        <w:t>Gruppenrichtlinienobjekt</w:t>
      </w:r>
      <w:r>
        <w:rPr>
          <w:lang w:val="en-GB"/>
        </w:rPr>
        <w:t xml:space="preserve"> verknüpfen…”</w:t>
      </w:r>
      <w:r w:rsidR="003D78DF">
        <w:rPr>
          <w:lang w:val="en-GB"/>
        </w:rPr>
        <w:t xml:space="preserve"> dieses </w:t>
      </w:r>
      <w:r w:rsidR="003D78DF" w:rsidRPr="003D78DF">
        <w:rPr>
          <w:lang w:val="en-GB"/>
        </w:rPr>
        <w:t>Gruppenrichtlinienobjekt</w:t>
      </w:r>
      <w:r w:rsidR="003D78DF">
        <w:rPr>
          <w:lang w:val="en-GB"/>
        </w:rPr>
        <w:t xml:space="preserve"> dann der OU hinzufügen, sodass diese Regeln für alle Konten in der OU (außer bei Einschränkungen</w:t>
      </w:r>
      <w:r w:rsidR="00540EA9">
        <w:rPr>
          <w:lang w:val="en-GB"/>
        </w:rPr>
        <w:t xml:space="preserve"> </w:t>
      </w:r>
      <w:r w:rsidR="00540EA9" w:rsidRPr="00540EA9">
        <w:rPr>
          <w:lang w:val="en-GB"/>
        </w:rPr>
        <w:sym w:font="Wingdings" w:char="F0E0"/>
      </w:r>
      <w:r w:rsidR="00540EA9">
        <w:rPr>
          <w:lang w:val="en-GB"/>
        </w:rPr>
        <w:t xml:space="preserve"> </w:t>
      </w:r>
      <w:hyperlink w:anchor="_WMI-Filter" w:history="1">
        <w:r w:rsidR="00540EA9" w:rsidRPr="00540EA9">
          <w:rPr>
            <w:rStyle w:val="Hyperlink"/>
            <w:lang w:val="en-GB"/>
          </w:rPr>
          <w:t>WMI-Filter</w:t>
        </w:r>
      </w:hyperlink>
      <w:r w:rsidR="003D78DF">
        <w:rPr>
          <w:lang w:val="en-GB"/>
        </w:rPr>
        <w:t>) gelten.</w:t>
      </w:r>
    </w:p>
    <w:p w14:paraId="19FE668C" w14:textId="62AEAF1F" w:rsidR="000F717C" w:rsidRDefault="00171FE2" w:rsidP="00874D68">
      <w:pPr>
        <w:rPr>
          <w:lang w:val="en-GB"/>
        </w:rPr>
      </w:pPr>
      <w:r w:rsidRPr="00116911">
        <w:rPr>
          <w:noProof/>
          <w:lang w:val="en-GB"/>
        </w:rPr>
        <w:lastRenderedPageBreak/>
        <w:drawing>
          <wp:anchor distT="0" distB="0" distL="114300" distR="114300" simplePos="0" relativeHeight="251658255" behindDoc="0" locked="0" layoutInCell="1" allowOverlap="1" wp14:anchorId="6A9111C5" wp14:editId="3CB23D06">
            <wp:simplePos x="0" y="0"/>
            <wp:positionH relativeFrom="column">
              <wp:posOffset>3258185</wp:posOffset>
            </wp:positionH>
            <wp:positionV relativeFrom="paragraph">
              <wp:posOffset>3175</wp:posOffset>
            </wp:positionV>
            <wp:extent cx="2845435" cy="2602230"/>
            <wp:effectExtent l="0" t="0" r="0" b="7620"/>
            <wp:wrapThrough wrapText="bothSides">
              <wp:wrapPolygon edited="0">
                <wp:start x="0" y="0"/>
                <wp:lineTo x="0" y="21505"/>
                <wp:lineTo x="21402" y="21505"/>
                <wp:lineTo x="21402" y="0"/>
                <wp:lineTo x="0" y="0"/>
              </wp:wrapPolygon>
            </wp:wrapThrough>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45435" cy="2602230"/>
                    </a:xfrm>
                    <a:prstGeom prst="rect">
                      <a:avLst/>
                    </a:prstGeom>
                  </pic:spPr>
                </pic:pic>
              </a:graphicData>
            </a:graphic>
          </wp:anchor>
        </w:drawing>
      </w:r>
      <w:r w:rsidR="000F717C" w:rsidRPr="000F717C">
        <w:rPr>
          <w:noProof/>
          <w:lang w:val="en-GB"/>
        </w:rPr>
        <w:drawing>
          <wp:inline distT="0" distB="0" distL="0" distR="0" wp14:anchorId="086F1D68" wp14:editId="1CDBD970">
            <wp:extent cx="3015379" cy="2607212"/>
            <wp:effectExtent l="0" t="0" r="0" b="3175"/>
            <wp:docPr id="49" name="Grafik 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enthält.&#10;&#10;Automatisch generierte Beschreibung"/>
                    <pic:cNvPicPr/>
                  </pic:nvPicPr>
                  <pic:blipFill>
                    <a:blip r:embed="rId73"/>
                    <a:stretch>
                      <a:fillRect/>
                    </a:stretch>
                  </pic:blipFill>
                  <pic:spPr>
                    <a:xfrm>
                      <a:off x="0" y="0"/>
                      <a:ext cx="3022970" cy="2613775"/>
                    </a:xfrm>
                    <a:prstGeom prst="rect">
                      <a:avLst/>
                    </a:prstGeom>
                  </pic:spPr>
                </pic:pic>
              </a:graphicData>
            </a:graphic>
          </wp:inline>
        </w:drawing>
      </w:r>
    </w:p>
    <w:p w14:paraId="59B7ABA7" w14:textId="08F9ACF7" w:rsidR="00171FE2" w:rsidRDefault="002F39B4" w:rsidP="002F39B4">
      <w:pPr>
        <w:pStyle w:val="berschrift3"/>
        <w:rPr>
          <w:lang w:val="en-GB"/>
        </w:rPr>
      </w:pPr>
      <w:bookmarkStart w:id="13" w:name="_WMI-Filter"/>
      <w:bookmarkEnd w:id="13"/>
      <w:r>
        <w:rPr>
          <w:lang w:val="en-GB"/>
        </w:rPr>
        <w:t>WMI-Filter</w:t>
      </w:r>
    </w:p>
    <w:p w14:paraId="01C99422" w14:textId="78FD21B8" w:rsidR="00DD5325" w:rsidRDefault="00E30655" w:rsidP="00874D68">
      <w:pPr>
        <w:rPr>
          <w:lang w:val="en-GB"/>
        </w:rPr>
      </w:pPr>
      <w:r>
        <w:rPr>
          <w:lang w:val="en-GB"/>
        </w:rPr>
        <w:t xml:space="preserve">Zur detaillierteren Einschränkung, für welche Konten das </w:t>
      </w:r>
      <w:r w:rsidRPr="00E30655">
        <w:rPr>
          <w:lang w:val="en-GB"/>
        </w:rPr>
        <w:t>Gruppenrichtlinienobjekt</w:t>
      </w:r>
      <w:r>
        <w:rPr>
          <w:lang w:val="en-GB"/>
        </w:rPr>
        <w:t xml:space="preserve"> gilt, kann man WMI-Filter verwenden. Diese ermöglichen dann das Einschränken bzgl. Windows-Version oder Architektur (32-bit / 64-bit)</w:t>
      </w:r>
      <w:r w:rsidR="00FA50C2">
        <w:rPr>
          <w:lang w:val="en-GB"/>
        </w:rPr>
        <w:t xml:space="preserve">. Wegen der schlechten und </w:t>
      </w:r>
      <w:r w:rsidR="00541377">
        <w:rPr>
          <w:lang w:val="en-GB"/>
        </w:rPr>
        <w:t>unübersichtlichen</w:t>
      </w:r>
      <w:r w:rsidR="00FA50C2">
        <w:rPr>
          <w:lang w:val="en-GB"/>
        </w:rPr>
        <w:t xml:space="preserve"> Dokumentierung der WMI-Filter auf Seiten Microsofts ist es ein risikohaftes, aber gleichzeitig auch nützliches Tool.</w:t>
      </w:r>
    </w:p>
    <w:p w14:paraId="59B3F897" w14:textId="41C4EB20" w:rsidR="0071029D" w:rsidRDefault="0071029D" w:rsidP="00874D68">
      <w:pPr>
        <w:rPr>
          <w:lang w:val="en-GB"/>
        </w:rPr>
      </w:pPr>
      <w:r>
        <w:rPr>
          <w:lang w:val="en-GB"/>
        </w:rPr>
        <w:t xml:space="preserve">Dokumentation: </w:t>
      </w:r>
      <w:hyperlink r:id="rId74" w:history="1">
        <w:r w:rsidRPr="00531216">
          <w:rPr>
            <w:rStyle w:val="Hyperlink"/>
            <w:lang w:val="en-GB"/>
          </w:rPr>
          <w:t>https://docs.microsoft.com/en-us/windows/win32/wmisdk/wmi-start-page</w:t>
        </w:r>
      </w:hyperlink>
    </w:p>
    <w:p w14:paraId="66006647" w14:textId="46A283F8" w:rsidR="000F717C" w:rsidRDefault="009A1C04" w:rsidP="00874D68">
      <w:pPr>
        <w:rPr>
          <w:lang w:val="en-GB"/>
        </w:rPr>
      </w:pPr>
      <w:r w:rsidRPr="009A1C04">
        <w:rPr>
          <w:noProof/>
          <w:lang w:val="en-GB"/>
        </w:rPr>
        <w:drawing>
          <wp:inline distT="0" distB="0" distL="0" distR="0" wp14:anchorId="63ADA246" wp14:editId="39315164">
            <wp:extent cx="5760720" cy="2478405"/>
            <wp:effectExtent l="0" t="0" r="0" b="0"/>
            <wp:docPr id="69" name="Grafik 6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descr="Ein Bild, das Text enthält.&#10;&#10;Automatisch generierte Beschreibung"/>
                    <pic:cNvPicPr/>
                  </pic:nvPicPr>
                  <pic:blipFill>
                    <a:blip r:embed="rId75"/>
                    <a:stretch>
                      <a:fillRect/>
                    </a:stretch>
                  </pic:blipFill>
                  <pic:spPr>
                    <a:xfrm>
                      <a:off x="0" y="0"/>
                      <a:ext cx="5760720" cy="2478405"/>
                    </a:xfrm>
                    <a:prstGeom prst="rect">
                      <a:avLst/>
                    </a:prstGeom>
                  </pic:spPr>
                </pic:pic>
              </a:graphicData>
            </a:graphic>
          </wp:inline>
        </w:drawing>
      </w:r>
    </w:p>
    <w:p w14:paraId="49C58F49" w14:textId="70649F70" w:rsidR="001B65B8" w:rsidRDefault="001B65B8" w:rsidP="00874D68">
      <w:pPr>
        <w:rPr>
          <w:lang w:val="en-GB"/>
        </w:rPr>
      </w:pPr>
      <w:r>
        <w:rPr>
          <w:lang w:val="en-GB"/>
        </w:rPr>
        <w:t xml:space="preserve">In unserem Fall haben wir einen WMI-Filter mithilfe eines Rechtsklicks im Reiter </w:t>
      </w:r>
      <w:r w:rsidR="00D25C35">
        <w:rPr>
          <w:lang w:val="en-GB"/>
        </w:rPr>
        <w:t>“</w:t>
      </w:r>
      <w:r>
        <w:rPr>
          <w:lang w:val="en-GB"/>
        </w:rPr>
        <w:t>Inhalt</w:t>
      </w:r>
      <w:r w:rsidR="00D25C35">
        <w:rPr>
          <w:lang w:val="en-GB"/>
        </w:rPr>
        <w:t>”</w:t>
      </w:r>
      <w:r>
        <w:rPr>
          <w:lang w:val="en-GB"/>
        </w:rPr>
        <w:t xml:space="preserve"> (Screenshot oberhalb)</w:t>
      </w:r>
      <w:r w:rsidR="000F1CD5">
        <w:rPr>
          <w:lang w:val="en-GB"/>
        </w:rPr>
        <w:t xml:space="preserve"> </w:t>
      </w:r>
      <w:r w:rsidR="000F1CD5" w:rsidRPr="000F1CD5">
        <w:rPr>
          <w:lang w:val="en-GB"/>
        </w:rPr>
        <w:sym w:font="Wingdings" w:char="F0E0"/>
      </w:r>
      <w:r w:rsidR="000F1CD5">
        <w:rPr>
          <w:lang w:val="en-GB"/>
        </w:rPr>
        <w:t xml:space="preserve"> Neu hinzugefügt, einen sinnvollen Namen vergeben und eine Abfrage hinzugefügt</w:t>
      </w:r>
      <w:r w:rsidR="00312339">
        <w:rPr>
          <w:lang w:val="en-GB"/>
        </w:rPr>
        <w:t xml:space="preserve">, wie Sie im nächsten Screenshot sehen können. </w:t>
      </w:r>
      <w:r w:rsidR="000F1CD5">
        <w:rPr>
          <w:lang w:val="en-GB"/>
        </w:rPr>
        <w:t xml:space="preserve">Dabei haben wir den Namespace laut Microsofts (ausführlicher </w:t>
      </w:r>
      <w:r w:rsidR="000F1CD5" w:rsidRPr="000F1CD5">
        <w:rPr>
          <w:rFonts w:ascii="Segoe UI Emoji" w:eastAsia="Segoe UI Emoji" w:hAnsi="Segoe UI Emoji" w:cs="Segoe UI Emoji"/>
          <w:lang w:val="en-GB"/>
        </w:rPr>
        <w:t>😊</w:t>
      </w:r>
      <w:r w:rsidR="000F1CD5">
        <w:rPr>
          <w:rFonts w:ascii="Segoe UI Emoji" w:eastAsia="Segoe UI Emoji" w:hAnsi="Segoe UI Emoji" w:cs="Segoe UI Emoji"/>
          <w:lang w:val="en-GB"/>
        </w:rPr>
        <w:t xml:space="preserve"> </w:t>
      </w:r>
      <w:r w:rsidR="000F1CD5" w:rsidRPr="000F1CD5">
        <w:rPr>
          <w:rFonts w:eastAsia="Segoe UI Emoji" w:cstheme="minorHAnsi"/>
          <w:lang w:val="en-GB"/>
        </w:rPr>
        <w:t>Dokumentati</w:t>
      </w:r>
      <w:r w:rsidR="000F1CD5" w:rsidRPr="00185DA5">
        <w:rPr>
          <w:rFonts w:eastAsia="Segoe UI Emoji" w:cstheme="minorHAnsi"/>
          <w:lang w:val="en-GB"/>
        </w:rPr>
        <w:t xml:space="preserve">on) </w:t>
      </w:r>
      <w:r w:rsidR="00185DA5" w:rsidRPr="00185DA5">
        <w:rPr>
          <w:rFonts w:eastAsia="Segoe UI Emoji" w:cstheme="minorHAnsi"/>
          <w:lang w:val="en-GB"/>
        </w:rPr>
        <w:t>unberührt gelassen</w:t>
      </w:r>
      <w:r w:rsidR="00185DA5">
        <w:rPr>
          <w:rFonts w:eastAsia="Segoe UI Emoji" w:cstheme="minorHAnsi"/>
          <w:lang w:val="en-GB"/>
        </w:rPr>
        <w:t xml:space="preserve"> und nur die Abfrage selbst verändert, wobei der Code vom Herrn Professor Mestl kommt, welcher ihn wiederrum vom Browser des Vertrauens gegooglt hat…</w:t>
      </w:r>
    </w:p>
    <w:p w14:paraId="05D1B6F0" w14:textId="7EB5BF6A" w:rsidR="001B65B8" w:rsidRDefault="007D3A99" w:rsidP="00874D68">
      <w:pPr>
        <w:rPr>
          <w:lang w:val="en-GB"/>
        </w:rPr>
      </w:pPr>
      <w:r w:rsidRPr="007D3A99">
        <w:rPr>
          <w:noProof/>
          <w:lang w:val="en-GB"/>
        </w:rPr>
        <w:lastRenderedPageBreak/>
        <w:drawing>
          <wp:inline distT="0" distB="0" distL="0" distR="0" wp14:anchorId="1D7D3647" wp14:editId="340C298B">
            <wp:extent cx="5760720" cy="4196715"/>
            <wp:effectExtent l="0" t="0" r="0" b="0"/>
            <wp:docPr id="74" name="Grafik 7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fik 74" descr="Ein Bild, das Text enthält.&#10;&#10;Automatisch generierte Beschreibung"/>
                    <pic:cNvPicPr/>
                  </pic:nvPicPr>
                  <pic:blipFill>
                    <a:blip r:embed="rId76"/>
                    <a:stretch>
                      <a:fillRect/>
                    </a:stretch>
                  </pic:blipFill>
                  <pic:spPr>
                    <a:xfrm>
                      <a:off x="0" y="0"/>
                      <a:ext cx="5760720" cy="4196715"/>
                    </a:xfrm>
                    <a:prstGeom prst="rect">
                      <a:avLst/>
                    </a:prstGeom>
                  </pic:spPr>
                </pic:pic>
              </a:graphicData>
            </a:graphic>
          </wp:inline>
        </w:drawing>
      </w:r>
    </w:p>
    <w:p w14:paraId="06BABA7D" w14:textId="4D233886" w:rsidR="00B76A48" w:rsidRDefault="00B76A48" w:rsidP="00B76A48">
      <w:pPr>
        <w:pStyle w:val="berschrift3"/>
        <w:rPr>
          <w:lang w:val="en-GB"/>
        </w:rPr>
      </w:pPr>
      <w:r>
        <w:rPr>
          <w:lang w:val="en-GB"/>
        </w:rPr>
        <w:t xml:space="preserve">Einstellungen eines </w:t>
      </w:r>
      <w:r w:rsidRPr="00B76A48">
        <w:rPr>
          <w:lang w:val="en-GB"/>
        </w:rPr>
        <w:t>Gruppenrichtlinienobjekt</w:t>
      </w:r>
      <w:r>
        <w:rPr>
          <w:lang w:val="en-GB"/>
        </w:rPr>
        <w:t>s</w:t>
      </w:r>
    </w:p>
    <w:p w14:paraId="5B3C37FB" w14:textId="5F0F3DE9" w:rsidR="00B76A48" w:rsidRDefault="00B76A48" w:rsidP="00B76A48">
      <w:pPr>
        <w:pStyle w:val="berschrift4"/>
        <w:rPr>
          <w:lang w:val="en-GB"/>
        </w:rPr>
      </w:pPr>
      <w:r>
        <w:rPr>
          <w:lang w:val="en-GB"/>
        </w:rPr>
        <w:t>Bereich</w:t>
      </w:r>
    </w:p>
    <w:p w14:paraId="66C70263" w14:textId="4615C8D8" w:rsidR="00B76A48" w:rsidRPr="00B76A48" w:rsidRDefault="00B76A48" w:rsidP="00B76A48">
      <w:pPr>
        <w:rPr>
          <w:lang w:val="en-GB"/>
        </w:rPr>
      </w:pPr>
      <w:r>
        <w:rPr>
          <w:lang w:val="en-GB"/>
        </w:rPr>
        <w:t xml:space="preserve">Im Reiter Bereich kann </w:t>
      </w:r>
      <w:r w:rsidR="00720903">
        <w:rPr>
          <w:lang w:val="en-GB"/>
        </w:rPr>
        <w:t xml:space="preserve">man </w:t>
      </w:r>
      <w:r>
        <w:rPr>
          <w:lang w:val="en-GB"/>
        </w:rPr>
        <w:t xml:space="preserve">sehen, welche OUs mit </w:t>
      </w:r>
      <w:r w:rsidR="00E43D42">
        <w:rPr>
          <w:lang w:val="en-GB"/>
        </w:rPr>
        <w:t xml:space="preserve">dem </w:t>
      </w:r>
      <w:r w:rsidR="00E43D42" w:rsidRPr="00E43D42">
        <w:rPr>
          <w:lang w:val="en-GB"/>
        </w:rPr>
        <w:t>Gruppenrichtlinienobjekt</w:t>
      </w:r>
      <w:r w:rsidR="00E43D42">
        <w:rPr>
          <w:lang w:val="en-GB"/>
        </w:rPr>
        <w:t xml:space="preserve"> verknüpft sind. Außerdem sieht man hier die Benutzer- / Computerfilter, sprich, auf welchen Konten dieses </w:t>
      </w:r>
      <w:r w:rsidR="00E43D42" w:rsidRPr="00E43D42">
        <w:rPr>
          <w:lang w:val="en-GB"/>
        </w:rPr>
        <w:t>Gruppenrichtlinienobjekt</w:t>
      </w:r>
      <w:r w:rsidR="00E43D42">
        <w:rPr>
          <w:lang w:val="en-GB"/>
        </w:rPr>
        <w:t xml:space="preserve"> gilt und angewendet werden muss.</w:t>
      </w:r>
      <w:r w:rsidR="00570AE6">
        <w:rPr>
          <w:lang w:val="en-GB"/>
        </w:rPr>
        <w:t xml:space="preserve"> Hier sind auch die vorher beschriebenen WMI-Filter finden und einstellen.</w:t>
      </w:r>
    </w:p>
    <w:p w14:paraId="6A86094E" w14:textId="1F3BD387" w:rsidR="000F717C" w:rsidRDefault="000F717C" w:rsidP="00874D68">
      <w:pPr>
        <w:rPr>
          <w:lang w:val="en-GB"/>
        </w:rPr>
      </w:pPr>
      <w:r w:rsidRPr="000F717C">
        <w:rPr>
          <w:noProof/>
          <w:lang w:val="en-GB"/>
        </w:rPr>
        <w:lastRenderedPageBreak/>
        <w:drawing>
          <wp:inline distT="0" distB="0" distL="0" distR="0" wp14:anchorId="0FC68174" wp14:editId="51A28686">
            <wp:extent cx="5760720" cy="4718685"/>
            <wp:effectExtent l="0" t="0" r="0" b="5715"/>
            <wp:docPr id="51" name="Grafik 5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descr="Ein Bild, das Text enthält.&#10;&#10;Automatisch generierte Beschreibung"/>
                    <pic:cNvPicPr/>
                  </pic:nvPicPr>
                  <pic:blipFill>
                    <a:blip r:embed="rId77"/>
                    <a:stretch>
                      <a:fillRect/>
                    </a:stretch>
                  </pic:blipFill>
                  <pic:spPr>
                    <a:xfrm>
                      <a:off x="0" y="0"/>
                      <a:ext cx="5760720" cy="4718685"/>
                    </a:xfrm>
                    <a:prstGeom prst="rect">
                      <a:avLst/>
                    </a:prstGeom>
                  </pic:spPr>
                </pic:pic>
              </a:graphicData>
            </a:graphic>
          </wp:inline>
        </w:drawing>
      </w:r>
    </w:p>
    <w:p w14:paraId="552EAAF3" w14:textId="142A4A4D" w:rsidR="00D719DA" w:rsidRDefault="00204829" w:rsidP="00D719DA">
      <w:pPr>
        <w:pStyle w:val="berschrift4"/>
        <w:rPr>
          <w:lang w:val="en-GB"/>
        </w:rPr>
      </w:pPr>
      <w:r w:rsidRPr="000F717C">
        <w:rPr>
          <w:noProof/>
          <w:lang w:val="en-GB"/>
        </w:rPr>
        <w:drawing>
          <wp:anchor distT="0" distB="0" distL="114300" distR="114300" simplePos="0" relativeHeight="251658259" behindDoc="0" locked="0" layoutInCell="1" allowOverlap="1" wp14:anchorId="7C1AF3FA" wp14:editId="630F9207">
            <wp:simplePos x="0" y="0"/>
            <wp:positionH relativeFrom="column">
              <wp:posOffset>2982716</wp:posOffset>
            </wp:positionH>
            <wp:positionV relativeFrom="paragraph">
              <wp:posOffset>192098</wp:posOffset>
            </wp:positionV>
            <wp:extent cx="2775585" cy="2503805"/>
            <wp:effectExtent l="0" t="0" r="5715" b="0"/>
            <wp:wrapThrough wrapText="bothSides">
              <wp:wrapPolygon edited="0">
                <wp:start x="0" y="0"/>
                <wp:lineTo x="0" y="21364"/>
                <wp:lineTo x="21496" y="21364"/>
                <wp:lineTo x="21496" y="0"/>
                <wp:lineTo x="0" y="0"/>
              </wp:wrapPolygon>
            </wp:wrapThrough>
            <wp:docPr id="53" name="Grafik 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ext enthält.&#10;&#10;Automatisch generierte Beschreibung"/>
                    <pic:cNvPicPr/>
                  </pic:nvPicPr>
                  <pic:blipFill rotWithShape="1">
                    <a:blip r:embed="rId78" cstate="print">
                      <a:extLst>
                        <a:ext uri="{28A0092B-C50C-407E-A947-70E740481C1C}">
                          <a14:useLocalDpi xmlns:a14="http://schemas.microsoft.com/office/drawing/2010/main" val="0"/>
                        </a:ext>
                      </a:extLst>
                    </a:blip>
                    <a:srcRect r="51811" b="45139"/>
                    <a:stretch/>
                  </pic:blipFill>
                  <pic:spPr bwMode="auto">
                    <a:xfrm>
                      <a:off x="0" y="0"/>
                      <a:ext cx="2775585" cy="2503805"/>
                    </a:xfrm>
                    <a:prstGeom prst="rect">
                      <a:avLst/>
                    </a:prstGeom>
                    <a:ln>
                      <a:noFill/>
                    </a:ln>
                    <a:extLst>
                      <a:ext uri="{53640926-AAD7-44D8-BBD7-CCE9431645EC}">
                        <a14:shadowObscured xmlns:a14="http://schemas.microsoft.com/office/drawing/2010/main"/>
                      </a:ext>
                    </a:extLst>
                  </pic:spPr>
                </pic:pic>
              </a:graphicData>
            </a:graphic>
          </wp:anchor>
        </w:drawing>
      </w:r>
      <w:r w:rsidR="00D719DA">
        <w:rPr>
          <w:lang w:val="en-GB"/>
        </w:rPr>
        <w:t>Details</w:t>
      </w:r>
    </w:p>
    <w:p w14:paraId="4F250FEB" w14:textId="19C14841" w:rsidR="000F717C" w:rsidRDefault="00D719DA" w:rsidP="00874D68">
      <w:pPr>
        <w:rPr>
          <w:lang w:val="en-GB"/>
        </w:rPr>
      </w:pPr>
      <w:r>
        <w:rPr>
          <w:lang w:val="en-GB"/>
        </w:rPr>
        <w:t xml:space="preserve">Im Reiter Details findet man nähere Beschreibungen und Daten bzgl. des </w:t>
      </w:r>
      <w:r w:rsidRPr="00D719DA">
        <w:rPr>
          <w:lang w:val="en-GB"/>
        </w:rPr>
        <w:t>Gruppenrichtlinienobjekt</w:t>
      </w:r>
      <w:r>
        <w:rPr>
          <w:lang w:val="en-GB"/>
        </w:rPr>
        <w:t>s. Im</w:t>
      </w:r>
      <w:r w:rsidR="007E2FCA">
        <w:rPr>
          <w:lang w:val="en-GB"/>
        </w:rPr>
        <w:t xml:space="preserve"> rechten</w:t>
      </w:r>
      <w:r>
        <w:rPr>
          <w:lang w:val="en-GB"/>
        </w:rPr>
        <w:t xml:space="preserve"> Screensh</w:t>
      </w:r>
      <w:r w:rsidR="00620C35">
        <w:rPr>
          <w:lang w:val="en-GB"/>
        </w:rPr>
        <w:t>o</w:t>
      </w:r>
      <w:r>
        <w:rPr>
          <w:lang w:val="en-GB"/>
        </w:rPr>
        <w:t>t finden Sie die einzelnen Felder:</w:t>
      </w:r>
    </w:p>
    <w:p w14:paraId="3F65F104" w14:textId="42D14E7E" w:rsidR="00204829" w:rsidRDefault="003F6623">
      <w:pPr>
        <w:rPr>
          <w:rFonts w:asciiTheme="majorHAnsi" w:eastAsiaTheme="majorEastAsia" w:hAnsiTheme="majorHAnsi" w:cstheme="majorBidi"/>
          <w:b/>
          <w:bCs/>
          <w:i/>
          <w:iCs/>
          <w:color w:val="4F81BD" w:themeColor="accent1"/>
          <w:lang w:val="en-GB"/>
        </w:rPr>
      </w:pPr>
      <w:r>
        <w:rPr>
          <w:lang w:val="en-GB"/>
        </w:rPr>
        <w:t>Wie Sie sehen können, kann man einen Objektstatus festlegen. Schlau Administratoren deaktivieren entweder die Benutzerkonfigurationseinstellungen oder die Computerkonfigurationseinstellungen, je nach dem, welches sie nicht benötigen.</w:t>
      </w:r>
      <w:r w:rsidR="004A434A">
        <w:rPr>
          <w:lang w:val="en-GB"/>
        </w:rPr>
        <w:t xml:space="preserve"> Wenn in einer Gruppenrichtlinie beide Einstellungen gesetzt werden, </w:t>
      </w:r>
      <w:r w:rsidR="00184E8F">
        <w:rPr>
          <w:lang w:val="en-GB"/>
        </w:rPr>
        <w:t>lassen Sie diesen auf Aktiviert.</w:t>
      </w:r>
    </w:p>
    <w:p w14:paraId="7B899C8A" w14:textId="100C3550" w:rsidR="00607A02" w:rsidRDefault="00607A02" w:rsidP="00607A02">
      <w:pPr>
        <w:pStyle w:val="berschrift4"/>
        <w:rPr>
          <w:lang w:val="en-GB"/>
        </w:rPr>
      </w:pPr>
      <w:r>
        <w:rPr>
          <w:lang w:val="en-GB"/>
        </w:rPr>
        <w:t>Einstellungen</w:t>
      </w:r>
    </w:p>
    <w:p w14:paraId="179D9FFF" w14:textId="768B6126" w:rsidR="00607A02" w:rsidRPr="00607A02" w:rsidRDefault="00607A02" w:rsidP="00607A02">
      <w:pPr>
        <w:rPr>
          <w:lang w:val="en-GB"/>
        </w:rPr>
      </w:pPr>
      <w:r>
        <w:rPr>
          <w:lang w:val="en-GB"/>
        </w:rPr>
        <w:t xml:space="preserve">Im Reiter Einstellungen kann man dann die Richtlinien (policies) </w:t>
      </w:r>
      <w:r w:rsidR="007E2FE2">
        <w:rPr>
          <w:lang w:val="en-GB"/>
        </w:rPr>
        <w:t>ansehen</w:t>
      </w:r>
      <w:r>
        <w:rPr>
          <w:lang w:val="en-GB"/>
        </w:rPr>
        <w:t xml:space="preserve">. </w:t>
      </w:r>
      <w:r w:rsidR="007E2FE2">
        <w:rPr>
          <w:lang w:val="en-GB"/>
        </w:rPr>
        <w:t>Sprich: Hier sieht man, welche Scripts ausgeführt wurden bzw. welche WMI-Filter gesetzt sein, ob diese funktionieren oder nicht.</w:t>
      </w:r>
    </w:p>
    <w:p w14:paraId="332E6D62" w14:textId="09A688D8" w:rsidR="001D24EC" w:rsidRDefault="000F717C" w:rsidP="001D24EC">
      <w:pPr>
        <w:rPr>
          <w:lang w:val="en-GB"/>
        </w:rPr>
      </w:pPr>
      <w:r w:rsidRPr="000F717C">
        <w:rPr>
          <w:noProof/>
          <w:lang w:val="en-GB"/>
        </w:rPr>
        <w:lastRenderedPageBreak/>
        <w:drawing>
          <wp:inline distT="0" distB="0" distL="0" distR="0" wp14:anchorId="2EB91F3A" wp14:editId="6761FE17">
            <wp:extent cx="4379742" cy="2054211"/>
            <wp:effectExtent l="0" t="0" r="1905" b="381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87996" cy="2058082"/>
                    </a:xfrm>
                    <a:prstGeom prst="rect">
                      <a:avLst/>
                    </a:prstGeom>
                  </pic:spPr>
                </pic:pic>
              </a:graphicData>
            </a:graphic>
          </wp:inline>
        </w:drawing>
      </w:r>
      <w:ins w:id="14" w:author="Schneider Felix Christian" w:date="2022-05-11T15:15:00Z">
        <w:r w:rsidR="00E04B58" w:rsidRPr="001D24EC">
          <w:rPr>
            <w:lang w:val="en-GB"/>
          </w:rPr>
          <w:t xml:space="preserve"> </w:t>
        </w:r>
      </w:ins>
    </w:p>
    <w:p w14:paraId="54DC70CD" w14:textId="7962F926" w:rsidR="001D24EC" w:rsidRDefault="001D24EC" w:rsidP="001D24EC">
      <w:pPr>
        <w:pStyle w:val="berschrift4"/>
        <w:rPr>
          <w:lang w:val="en-GB"/>
        </w:rPr>
      </w:pPr>
      <w:r>
        <w:rPr>
          <w:lang w:val="en-GB"/>
        </w:rPr>
        <w:t>Delegierung</w:t>
      </w:r>
    </w:p>
    <w:p w14:paraId="64FD1F5D" w14:textId="1C1195AF" w:rsidR="001D24EC" w:rsidRPr="001D24EC" w:rsidRDefault="001D24EC" w:rsidP="001D24EC">
      <w:pPr>
        <w:rPr>
          <w:ins w:id="15" w:author="Schneider Felix Christian" w:date="2022-05-11T15:15:00Z"/>
          <w:lang w:val="en-GB"/>
        </w:rPr>
      </w:pPr>
      <w:r>
        <w:rPr>
          <w:lang w:val="en-GB"/>
        </w:rPr>
        <w:t>Im Reiter Delegierung kann man die Richtlinie einem anderen Nutzer oder einer Gruppe delegieren.</w:t>
      </w:r>
    </w:p>
    <w:p w14:paraId="1880785C" w14:textId="20FB07E6" w:rsidR="000F717C" w:rsidRDefault="000F717C" w:rsidP="00874D68">
      <w:pPr>
        <w:rPr>
          <w:lang w:val="en-GB"/>
        </w:rPr>
      </w:pPr>
      <w:r w:rsidRPr="000F717C">
        <w:rPr>
          <w:noProof/>
          <w:lang w:val="en-GB"/>
        </w:rPr>
        <w:drawing>
          <wp:inline distT="0" distB="0" distL="0" distR="0" wp14:anchorId="51A2AED5" wp14:editId="355DB99C">
            <wp:extent cx="4301337" cy="1692182"/>
            <wp:effectExtent l="0" t="0" r="4445" b="3810"/>
            <wp:docPr id="55" name="Grafik 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descr="Ein Bild, das Text enthält.&#10;&#10;Automatisch generierte Beschreibung"/>
                    <pic:cNvPicPr/>
                  </pic:nvPicPr>
                  <pic:blipFill>
                    <a:blip r:embed="rId80"/>
                    <a:stretch>
                      <a:fillRect/>
                    </a:stretch>
                  </pic:blipFill>
                  <pic:spPr>
                    <a:xfrm>
                      <a:off x="0" y="0"/>
                      <a:ext cx="4310699" cy="1695865"/>
                    </a:xfrm>
                    <a:prstGeom prst="rect">
                      <a:avLst/>
                    </a:prstGeom>
                  </pic:spPr>
                </pic:pic>
              </a:graphicData>
            </a:graphic>
          </wp:inline>
        </w:drawing>
      </w:r>
    </w:p>
    <w:p w14:paraId="788CD34A" w14:textId="77777777" w:rsidR="00357C0B" w:rsidRDefault="00357C0B">
      <w:pPr>
        <w:rPr>
          <w:rFonts w:asciiTheme="majorHAnsi" w:eastAsiaTheme="majorEastAsia" w:hAnsiTheme="majorHAnsi" w:cstheme="majorBidi"/>
          <w:b/>
          <w:bCs/>
          <w:i/>
          <w:iCs/>
          <w:color w:val="4F81BD" w:themeColor="accent1"/>
          <w:lang w:val="en-GB"/>
        </w:rPr>
      </w:pPr>
      <w:r>
        <w:rPr>
          <w:lang w:val="en-GB"/>
        </w:rPr>
        <w:br w:type="page"/>
      </w:r>
    </w:p>
    <w:p w14:paraId="596AD31A" w14:textId="12C3B1E8" w:rsidR="00F36A0B" w:rsidRDefault="00F36A0B" w:rsidP="00F36A0B">
      <w:pPr>
        <w:pStyle w:val="berschrift4"/>
        <w:rPr>
          <w:lang w:val="en-GB"/>
        </w:rPr>
      </w:pPr>
      <w:r>
        <w:rPr>
          <w:lang w:val="en-GB"/>
        </w:rPr>
        <w:lastRenderedPageBreak/>
        <w:t>Status</w:t>
      </w:r>
    </w:p>
    <w:p w14:paraId="2B02856C" w14:textId="2E8FFDB7" w:rsidR="00914874" w:rsidRPr="00F36A0B" w:rsidRDefault="00F36A0B" w:rsidP="00F36A0B">
      <w:pPr>
        <w:rPr>
          <w:lang w:val="en-GB"/>
        </w:rPr>
      </w:pPr>
      <w:r>
        <w:rPr>
          <w:lang w:val="en-GB"/>
        </w:rPr>
        <w:t>Also Herr Professor Mestl glaubt, dass der Reiter Status anzeigt, ob das Gruppenrichtlinienobjekt bereits auf allen Domain Controllern repliziert wurde.</w:t>
      </w:r>
      <w:r w:rsidR="00AF2574">
        <w:rPr>
          <w:lang w:val="en-GB"/>
        </w:rPr>
        <w:t xml:space="preserve"> Nach kürzerer Recherche hat sich herausgestellt, dass er damit Recht behalten soll: </w:t>
      </w:r>
      <w:hyperlink r:id="rId81" w:history="1">
        <w:r w:rsidR="00914874" w:rsidRPr="006E5A49">
          <w:rPr>
            <w:rStyle w:val="Hyperlink"/>
            <w:lang w:val="en-GB"/>
          </w:rPr>
          <w:t>https://administrator.de/forum/gpmc-reiter-status-nur-in-windows-server-2012-267426.html</w:t>
        </w:r>
      </w:hyperlink>
    </w:p>
    <w:p w14:paraId="677E032D" w14:textId="42D35D3D" w:rsidR="00F36A0B" w:rsidRDefault="00F36A0B" w:rsidP="00874D68">
      <w:pPr>
        <w:rPr>
          <w:lang w:val="en-GB"/>
        </w:rPr>
      </w:pPr>
      <w:r w:rsidRPr="00F36A0B">
        <w:rPr>
          <w:noProof/>
          <w:lang w:val="en-GB"/>
        </w:rPr>
        <w:drawing>
          <wp:inline distT="0" distB="0" distL="0" distR="0" wp14:anchorId="41ACB577" wp14:editId="67A655CF">
            <wp:extent cx="5760720" cy="2150110"/>
            <wp:effectExtent l="0" t="0" r="0" b="2540"/>
            <wp:docPr id="61" name="Grafik 6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descr="Ein Bild, das Text enthält.&#10;&#10;Automatisch generierte Beschreibung"/>
                    <pic:cNvPicPr/>
                  </pic:nvPicPr>
                  <pic:blipFill>
                    <a:blip r:embed="rId82"/>
                    <a:stretch>
                      <a:fillRect/>
                    </a:stretch>
                  </pic:blipFill>
                  <pic:spPr>
                    <a:xfrm>
                      <a:off x="0" y="0"/>
                      <a:ext cx="5760720" cy="2150110"/>
                    </a:xfrm>
                    <a:prstGeom prst="rect">
                      <a:avLst/>
                    </a:prstGeom>
                  </pic:spPr>
                </pic:pic>
              </a:graphicData>
            </a:graphic>
          </wp:inline>
        </w:drawing>
      </w:r>
    </w:p>
    <w:p w14:paraId="6212F67C" w14:textId="26E139E2" w:rsidR="00E369F2" w:rsidRDefault="00E369F2" w:rsidP="004B313E">
      <w:pPr>
        <w:pStyle w:val="berschrift3"/>
        <w:rPr>
          <w:lang w:val="en-GB"/>
        </w:rPr>
      </w:pPr>
      <w:r>
        <w:rPr>
          <w:lang w:val="en-GB"/>
        </w:rPr>
        <w:t>Editor</w:t>
      </w:r>
    </w:p>
    <w:p w14:paraId="29765F01" w14:textId="11B881FC" w:rsidR="00E369F2" w:rsidRPr="00E369F2" w:rsidRDefault="00E369F2" w:rsidP="00E369F2">
      <w:pPr>
        <w:rPr>
          <w:lang w:val="en-GB"/>
        </w:rPr>
      </w:pPr>
      <w:r>
        <w:rPr>
          <w:lang w:val="en-GB"/>
        </w:rPr>
        <w:t>Computerkonfigurationen werden ausgeführt, wenn der Computer gestartet / heruntergefahren</w:t>
      </w:r>
      <w:r w:rsidR="00CD6A66">
        <w:rPr>
          <w:lang w:val="en-GB"/>
        </w:rPr>
        <w:t xml:space="preserve"> wird, und Benutzerkonfigurationen werden ausgeführt, wenn der Benutzer sich anmeldet / abmeldet.</w:t>
      </w:r>
      <w:r w:rsidR="004B313E">
        <w:rPr>
          <w:lang w:val="en-GB"/>
        </w:rPr>
        <w:t xml:space="preserve"> Unter Benutzerkonfiguration </w:t>
      </w:r>
      <w:r w:rsidR="004B313E" w:rsidRPr="004B313E">
        <w:rPr>
          <w:lang w:val="en-GB"/>
        </w:rPr>
        <w:sym w:font="Wingdings" w:char="F0E0"/>
      </w:r>
      <w:r w:rsidR="004B313E">
        <w:rPr>
          <w:lang w:val="en-GB"/>
        </w:rPr>
        <w:t xml:space="preserve"> Richtlinien </w:t>
      </w:r>
      <w:r w:rsidR="004B313E" w:rsidRPr="004B313E">
        <w:rPr>
          <w:lang w:val="en-GB"/>
        </w:rPr>
        <w:sym w:font="Wingdings" w:char="F0E0"/>
      </w:r>
      <w:r w:rsidR="004B313E">
        <w:rPr>
          <w:lang w:val="en-GB"/>
        </w:rPr>
        <w:t xml:space="preserve"> </w:t>
      </w:r>
      <w:r w:rsidR="00E31E7E">
        <w:rPr>
          <w:lang w:val="en-GB"/>
        </w:rPr>
        <w:t>Windows-</w:t>
      </w:r>
      <w:r w:rsidR="004B313E">
        <w:rPr>
          <w:lang w:val="en-GB"/>
        </w:rPr>
        <w:t xml:space="preserve">Einstellungen </w:t>
      </w:r>
      <w:r w:rsidR="004B313E" w:rsidRPr="004B313E">
        <w:rPr>
          <w:lang w:val="en-GB"/>
        </w:rPr>
        <w:sym w:font="Wingdings" w:char="F0E0"/>
      </w:r>
      <w:r w:rsidR="004B313E">
        <w:rPr>
          <w:lang w:val="en-GB"/>
        </w:rPr>
        <w:t xml:space="preserve"> Scripts </w:t>
      </w:r>
      <w:r w:rsidR="004B313E" w:rsidRPr="004B313E">
        <w:rPr>
          <w:lang w:val="en-GB"/>
        </w:rPr>
        <w:sym w:font="Wingdings" w:char="F0E0"/>
      </w:r>
      <w:r w:rsidR="004B313E">
        <w:rPr>
          <w:lang w:val="en-GB"/>
        </w:rPr>
        <w:t xml:space="preserve"> Anmelden kann man ein Script hinzufügen, welches beim Anmelden eines Kontos ausge</w:t>
      </w:r>
      <w:r w:rsidR="00357C0B">
        <w:rPr>
          <w:lang w:val="en-GB"/>
        </w:rPr>
        <w:t>f</w:t>
      </w:r>
      <w:r w:rsidR="004B313E">
        <w:rPr>
          <w:lang w:val="en-GB"/>
        </w:rPr>
        <w:t>ührt werden soll.</w:t>
      </w:r>
    </w:p>
    <w:p w14:paraId="2E800F24" w14:textId="3A36EAD8" w:rsidR="00E369F2" w:rsidRDefault="00DC7799" w:rsidP="00874D68">
      <w:pPr>
        <w:rPr>
          <w:lang w:val="en-GB"/>
        </w:rPr>
      </w:pPr>
      <w:r w:rsidRPr="00E369F2">
        <w:rPr>
          <w:noProof/>
          <w:lang w:val="en-GB"/>
        </w:rPr>
        <w:drawing>
          <wp:anchor distT="0" distB="0" distL="114300" distR="114300" simplePos="0" relativeHeight="251658250" behindDoc="0" locked="0" layoutInCell="1" allowOverlap="1" wp14:anchorId="76B7D826" wp14:editId="7336D29E">
            <wp:simplePos x="0" y="0"/>
            <wp:positionH relativeFrom="column">
              <wp:posOffset>3291815</wp:posOffset>
            </wp:positionH>
            <wp:positionV relativeFrom="paragraph">
              <wp:posOffset>1418537</wp:posOffset>
            </wp:positionV>
            <wp:extent cx="2384255" cy="2673352"/>
            <wp:effectExtent l="0" t="0" r="0" b="0"/>
            <wp:wrapNone/>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90581" cy="2680445"/>
                    </a:xfrm>
                    <a:prstGeom prst="rect">
                      <a:avLst/>
                    </a:prstGeom>
                  </pic:spPr>
                </pic:pic>
              </a:graphicData>
            </a:graphic>
            <wp14:sizeRelH relativeFrom="margin">
              <wp14:pctWidth>0</wp14:pctWidth>
            </wp14:sizeRelH>
            <wp14:sizeRelV relativeFrom="margin">
              <wp14:pctHeight>0</wp14:pctHeight>
            </wp14:sizeRelV>
          </wp:anchor>
        </w:drawing>
      </w:r>
      <w:r w:rsidR="00AD3CE2" w:rsidRPr="00E369F2">
        <w:rPr>
          <w:noProof/>
          <w:lang w:val="en-GB"/>
        </w:rPr>
        <w:drawing>
          <wp:inline distT="0" distB="0" distL="0" distR="0" wp14:anchorId="2F33DB67" wp14:editId="193AF13C">
            <wp:extent cx="5676595" cy="4090378"/>
            <wp:effectExtent l="0" t="0" r="635" b="5715"/>
            <wp:docPr id="56" name="Grafik 5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descr="Ein Bild, das Text enthält.&#10;&#10;Automatisch generierte Beschreibung"/>
                    <pic:cNvPicPr/>
                  </pic:nvPicPr>
                  <pic:blipFill>
                    <a:blip r:embed="rId84"/>
                    <a:stretch>
                      <a:fillRect/>
                    </a:stretch>
                  </pic:blipFill>
                  <pic:spPr>
                    <a:xfrm>
                      <a:off x="0" y="0"/>
                      <a:ext cx="5723091" cy="4123882"/>
                    </a:xfrm>
                    <a:prstGeom prst="rect">
                      <a:avLst/>
                    </a:prstGeom>
                  </pic:spPr>
                </pic:pic>
              </a:graphicData>
            </a:graphic>
          </wp:inline>
        </w:drawing>
      </w:r>
    </w:p>
    <w:p w14:paraId="2502330B" w14:textId="35FCC508" w:rsidR="005C5D9E" w:rsidRDefault="005C5D9E" w:rsidP="00874D68">
      <w:pPr>
        <w:rPr>
          <w:lang w:val="en-GB"/>
        </w:rPr>
      </w:pPr>
      <w:r>
        <w:rPr>
          <w:lang w:val="en-GB"/>
        </w:rPr>
        <w:lastRenderedPageBreak/>
        <w:t xml:space="preserve">Geben Sie hierfür am besten nicht den absoluten, sondern den relativen Dateipfad an, damit </w:t>
      </w:r>
      <w:r w:rsidR="009D31EC">
        <w:rPr>
          <w:lang w:val="en-GB"/>
        </w:rPr>
        <w:t>dieser auch von Clients auch erreichbar ist (localhost am Client enthält nämlich kein SYSVOL).</w:t>
      </w:r>
      <w:r w:rsidR="000F0E5D">
        <w:rPr>
          <w:lang w:val="en-GB"/>
        </w:rPr>
        <w:t xml:space="preserve"> Bestätigen Sie das Fenster mit OK.</w:t>
      </w:r>
    </w:p>
    <w:p w14:paraId="10DD3EC4" w14:textId="5C0E5EDB" w:rsidR="005C5D9E" w:rsidRDefault="00470309" w:rsidP="00874D68">
      <w:pPr>
        <w:rPr>
          <w:lang w:val="en-GB"/>
        </w:rPr>
      </w:pPr>
      <w:r w:rsidRPr="00470309">
        <w:rPr>
          <w:noProof/>
          <w:lang w:val="en-GB"/>
        </w:rPr>
        <w:drawing>
          <wp:inline distT="0" distB="0" distL="0" distR="0" wp14:anchorId="2E59D7FE" wp14:editId="05454BC3">
            <wp:extent cx="4158194" cy="2147392"/>
            <wp:effectExtent l="0" t="0" r="0" b="571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60921" cy="2148800"/>
                    </a:xfrm>
                    <a:prstGeom prst="rect">
                      <a:avLst/>
                    </a:prstGeom>
                  </pic:spPr>
                </pic:pic>
              </a:graphicData>
            </a:graphic>
          </wp:inline>
        </w:drawing>
      </w:r>
    </w:p>
    <w:p w14:paraId="3707F0F8" w14:textId="4320A272" w:rsidR="00681B36" w:rsidRDefault="00681B36" w:rsidP="00681B36">
      <w:pPr>
        <w:pStyle w:val="berschrift3"/>
        <w:rPr>
          <w:lang w:val="en-GB"/>
        </w:rPr>
      </w:pPr>
      <w:r>
        <w:rPr>
          <w:lang w:val="en-GB"/>
        </w:rPr>
        <w:t xml:space="preserve">logon.bat </w:t>
      </w:r>
    </w:p>
    <w:p w14:paraId="5604C654" w14:textId="72B97F9A" w:rsidR="00681B36" w:rsidRPr="00681B36" w:rsidRDefault="00681B36" w:rsidP="00681B36">
      <w:pPr>
        <w:rPr>
          <w:lang w:val="en-GB"/>
        </w:rPr>
      </w:pPr>
      <w:r>
        <w:rPr>
          <w:lang w:val="en-GB"/>
        </w:rPr>
        <w:t>Wie sie im unten abgebildeten Screenshot sehen können, wurde das logon.bat – Script erfolgreich zu dem Gruppenrichtlinienobjekt hinzuge</w:t>
      </w:r>
      <w:r w:rsidR="00237DA2">
        <w:rPr>
          <w:lang w:val="en-GB"/>
        </w:rPr>
        <w:t>fügt.</w:t>
      </w:r>
      <w:r w:rsidR="008667F5">
        <w:rPr>
          <w:lang w:val="en-GB"/>
        </w:rPr>
        <w:t xml:space="preserve"> (Das heißt nicht, das es bei Administratoren funktioniert)</w:t>
      </w:r>
    </w:p>
    <w:p w14:paraId="3ED88D9B" w14:textId="4C5D7E8E" w:rsidR="004A0ECB" w:rsidRDefault="004A0ECB" w:rsidP="00874D68">
      <w:pPr>
        <w:rPr>
          <w:lang w:val="en-GB"/>
        </w:rPr>
      </w:pPr>
      <w:r w:rsidRPr="004A0ECB">
        <w:rPr>
          <w:noProof/>
          <w:lang w:val="en-GB"/>
        </w:rPr>
        <w:drawing>
          <wp:inline distT="0" distB="0" distL="0" distR="0" wp14:anchorId="57ECF45F" wp14:editId="4E783DD3">
            <wp:extent cx="5760720" cy="4316095"/>
            <wp:effectExtent l="0" t="0" r="0" b="825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4316095"/>
                    </a:xfrm>
                    <a:prstGeom prst="rect">
                      <a:avLst/>
                    </a:prstGeom>
                  </pic:spPr>
                </pic:pic>
              </a:graphicData>
            </a:graphic>
          </wp:inline>
        </w:drawing>
      </w:r>
    </w:p>
    <w:p w14:paraId="39CCDB70" w14:textId="1E93F649" w:rsidR="006C0B2F" w:rsidRDefault="006C0B2F" w:rsidP="006C0B2F">
      <w:pPr>
        <w:pStyle w:val="berschrift3"/>
        <w:rPr>
          <w:lang w:val="en-GB"/>
        </w:rPr>
      </w:pPr>
      <w:r>
        <w:rPr>
          <w:lang w:val="en-GB"/>
        </w:rPr>
        <w:t>Überprüfen</w:t>
      </w:r>
    </w:p>
    <w:p w14:paraId="2D5C0EF6" w14:textId="384A3943" w:rsidR="006C0B2F" w:rsidRDefault="006C0B2F" w:rsidP="006C0B2F">
      <w:pPr>
        <w:rPr>
          <w:lang w:val="en-GB"/>
        </w:rPr>
      </w:pPr>
      <w:r>
        <w:rPr>
          <w:lang w:val="en-GB"/>
        </w:rPr>
        <w:t>Um nun zu Überprüfen, ob das Gruppenrichtlinienobjekt auch funktioniert</w:t>
      </w:r>
      <w:r w:rsidR="009D789D">
        <w:rPr>
          <w:lang w:val="en-GB"/>
        </w:rPr>
        <w:t>, melden Sie sich bei einem beliebigen Benutzerkonto</w:t>
      </w:r>
      <w:r w:rsidR="005174A0">
        <w:rPr>
          <w:lang w:val="en-GB"/>
        </w:rPr>
        <w:t xml:space="preserve"> (außer Admins)</w:t>
      </w:r>
      <w:r w:rsidR="009D789D">
        <w:rPr>
          <w:lang w:val="en-GB"/>
        </w:rPr>
        <w:t xml:space="preserve"> auf einem beliebigen Computerkonto (natürlich muss das Gruppenrichtlinienobjekt für dieses Benutzer und diesen Computer auch gelten) an, und </w:t>
      </w:r>
      <w:r w:rsidR="009D789D">
        <w:rPr>
          <w:lang w:val="en-GB"/>
        </w:rPr>
        <w:lastRenderedPageBreak/>
        <w:t>sehen nach, ob das Script erfolgreich ausgeführt wurde. In unserem Fall können Sie nachsehen, ob ein X: und ein Y: Laufwerk vorhanden sind.</w:t>
      </w:r>
    </w:p>
    <w:p w14:paraId="1E66C290" w14:textId="42A0B5D0" w:rsidR="00841B41" w:rsidRDefault="003A7978" w:rsidP="006C0B2F">
      <w:pPr>
        <w:rPr>
          <w:lang w:val="en-GB"/>
        </w:rPr>
      </w:pPr>
      <w:r w:rsidRPr="003A7978">
        <w:rPr>
          <w:noProof/>
          <w:lang w:val="en-GB"/>
        </w:rPr>
        <w:drawing>
          <wp:inline distT="0" distB="0" distL="0" distR="0" wp14:anchorId="6D8779D9" wp14:editId="75E89427">
            <wp:extent cx="5734930" cy="2105465"/>
            <wp:effectExtent l="0" t="0" r="0" b="9525"/>
            <wp:docPr id="52" name="Grafik 52" descr="Ein Bild, das Text, Screenshot,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descr="Ein Bild, das Text, Screenshot, Monitor enthält.&#10;&#10;Automatisch generierte Beschreibung"/>
                    <pic:cNvPicPr/>
                  </pic:nvPicPr>
                  <pic:blipFill rotWithShape="1">
                    <a:blip r:embed="rId87"/>
                    <a:srcRect l="1" t="53794" r="431" b="4047"/>
                    <a:stretch/>
                  </pic:blipFill>
                  <pic:spPr bwMode="auto">
                    <a:xfrm>
                      <a:off x="0" y="0"/>
                      <a:ext cx="5735899" cy="2105821"/>
                    </a:xfrm>
                    <a:prstGeom prst="rect">
                      <a:avLst/>
                    </a:prstGeom>
                    <a:ln>
                      <a:noFill/>
                    </a:ln>
                    <a:extLst>
                      <a:ext uri="{53640926-AAD7-44D8-BBD7-CCE9431645EC}">
                        <a14:shadowObscured xmlns:a14="http://schemas.microsoft.com/office/drawing/2010/main"/>
                      </a:ext>
                    </a:extLst>
                  </pic:spPr>
                </pic:pic>
              </a:graphicData>
            </a:graphic>
          </wp:inline>
        </w:drawing>
      </w:r>
    </w:p>
    <w:p w14:paraId="2A6BCC19" w14:textId="2FC63720" w:rsidR="002C419B" w:rsidRDefault="002C419B" w:rsidP="006C0B2F">
      <w:pPr>
        <w:rPr>
          <w:lang w:val="en-GB"/>
        </w:rPr>
      </w:pPr>
      <w:r>
        <w:rPr>
          <w:lang w:val="en-GB"/>
        </w:rPr>
        <w:t xml:space="preserve">Bei mir hat dies erst funktioniert, als ich das Script nach dem </w:t>
      </w:r>
      <w:r w:rsidR="009E6F83">
        <w:rPr>
          <w:lang w:val="en-GB"/>
        </w:rPr>
        <w:t>H</w:t>
      </w:r>
      <w:r>
        <w:rPr>
          <w:lang w:val="en-GB"/>
        </w:rPr>
        <w:t>inzufügen noch einmal geändert habe.</w:t>
      </w:r>
    </w:p>
    <w:p w14:paraId="3AD61F8C" w14:textId="77777777" w:rsidR="00233DFA" w:rsidRDefault="00233DFA">
      <w:pPr>
        <w:rPr>
          <w:rFonts w:asciiTheme="majorHAnsi" w:eastAsiaTheme="majorEastAsia" w:hAnsiTheme="majorHAnsi" w:cstheme="majorBidi"/>
          <w:b/>
          <w:bCs/>
          <w:color w:val="4F81BD" w:themeColor="accent1"/>
          <w:lang w:val="en-GB"/>
        </w:rPr>
      </w:pPr>
      <w:r>
        <w:rPr>
          <w:lang w:val="en-GB"/>
        </w:rPr>
        <w:br w:type="page"/>
      </w:r>
    </w:p>
    <w:p w14:paraId="439903E4" w14:textId="691A8E68" w:rsidR="0005795D" w:rsidRDefault="0005795D" w:rsidP="0005795D">
      <w:pPr>
        <w:pStyle w:val="berschrift3"/>
        <w:rPr>
          <w:lang w:val="en-GB"/>
        </w:rPr>
      </w:pPr>
      <w:r>
        <w:rPr>
          <w:lang w:val="en-GB"/>
        </w:rPr>
        <w:lastRenderedPageBreak/>
        <w:t>Ergebnisse</w:t>
      </w:r>
    </w:p>
    <w:p w14:paraId="24C35009" w14:textId="4ACD87E6" w:rsidR="009E5808" w:rsidRPr="009E5808" w:rsidRDefault="009E5808" w:rsidP="009E5808">
      <w:pPr>
        <w:pStyle w:val="berschrift4"/>
        <w:rPr>
          <w:lang w:val="en-GB"/>
        </w:rPr>
      </w:pPr>
      <w:r>
        <w:rPr>
          <w:lang w:val="en-GB"/>
        </w:rPr>
        <w:t>von Server aus</w:t>
      </w:r>
    </w:p>
    <w:p w14:paraId="2A654A49" w14:textId="68473702" w:rsidR="003F0387" w:rsidRDefault="0009752E" w:rsidP="006C0B2F">
      <w:pPr>
        <w:rPr>
          <w:lang w:val="en-GB"/>
        </w:rPr>
      </w:pPr>
      <w:r w:rsidRPr="003F0387">
        <w:rPr>
          <w:noProof/>
          <w:lang w:val="en-GB"/>
        </w:rPr>
        <w:drawing>
          <wp:anchor distT="0" distB="0" distL="114300" distR="114300" simplePos="0" relativeHeight="251658258" behindDoc="0" locked="0" layoutInCell="1" allowOverlap="1" wp14:anchorId="530B1767" wp14:editId="76888776">
            <wp:simplePos x="0" y="0"/>
            <wp:positionH relativeFrom="column">
              <wp:posOffset>3586802</wp:posOffset>
            </wp:positionH>
            <wp:positionV relativeFrom="paragraph">
              <wp:posOffset>61788</wp:posOffset>
            </wp:positionV>
            <wp:extent cx="2171700" cy="265430"/>
            <wp:effectExtent l="0" t="0" r="0" b="1270"/>
            <wp:wrapThrough wrapText="bothSides">
              <wp:wrapPolygon edited="0">
                <wp:start x="0" y="0"/>
                <wp:lineTo x="0" y="20153"/>
                <wp:lineTo x="21411" y="20153"/>
                <wp:lineTo x="21411" y="0"/>
                <wp:lineTo x="0" y="0"/>
              </wp:wrapPolygon>
            </wp:wrapThrough>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171700" cy="265430"/>
                    </a:xfrm>
                    <a:prstGeom prst="rect">
                      <a:avLst/>
                    </a:prstGeom>
                  </pic:spPr>
                </pic:pic>
              </a:graphicData>
            </a:graphic>
          </wp:anchor>
        </w:drawing>
      </w:r>
      <w:r w:rsidR="0005795D">
        <w:rPr>
          <w:lang w:val="en-GB"/>
        </w:rPr>
        <w:t>Unter dem Ordner Gruppenrichtlinienergebnisse kann man sich Berichte von bestimmten Benutzern auf Computern erstellen lassen.</w:t>
      </w:r>
    </w:p>
    <w:p w14:paraId="7A1C40FA" w14:textId="311BAE10" w:rsidR="003F0387" w:rsidRDefault="0009752E" w:rsidP="006C0B2F">
      <w:pPr>
        <w:rPr>
          <w:lang w:val="en-GB"/>
        </w:rPr>
      </w:pPr>
      <w:r w:rsidRPr="00B57015">
        <w:rPr>
          <w:noProof/>
          <w:lang w:val="en-GB"/>
        </w:rPr>
        <w:drawing>
          <wp:anchor distT="0" distB="0" distL="114300" distR="114300" simplePos="0" relativeHeight="251658260" behindDoc="0" locked="0" layoutInCell="1" allowOverlap="1" wp14:anchorId="5299DF6E" wp14:editId="6EC1BE43">
            <wp:simplePos x="0" y="0"/>
            <wp:positionH relativeFrom="column">
              <wp:posOffset>3585356</wp:posOffset>
            </wp:positionH>
            <wp:positionV relativeFrom="paragraph">
              <wp:posOffset>71304</wp:posOffset>
            </wp:positionV>
            <wp:extent cx="2176355" cy="259679"/>
            <wp:effectExtent l="0" t="0" r="0" b="7620"/>
            <wp:wrapThrough wrapText="bothSides">
              <wp:wrapPolygon edited="0">
                <wp:start x="0" y="0"/>
                <wp:lineTo x="0" y="20647"/>
                <wp:lineTo x="21367" y="20647"/>
                <wp:lineTo x="21367" y="0"/>
                <wp:lineTo x="0" y="0"/>
              </wp:wrapPolygon>
            </wp:wrapThrough>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76355" cy="259679"/>
                    </a:xfrm>
                    <a:prstGeom prst="rect">
                      <a:avLst/>
                    </a:prstGeom>
                  </pic:spPr>
                </pic:pic>
              </a:graphicData>
            </a:graphic>
          </wp:anchor>
        </w:drawing>
      </w:r>
      <w:r w:rsidR="0005795D">
        <w:rPr>
          <w:lang w:val="en-GB"/>
        </w:rPr>
        <w:t>Machen Sie in diesem Ordner einen Rechtsklick und wählen Sie “Gruppenrichtlinienergebnis-Assistant…” aus.</w:t>
      </w:r>
    </w:p>
    <w:p w14:paraId="58878CA6" w14:textId="58011681" w:rsidR="0005795D" w:rsidRDefault="0005795D" w:rsidP="006C0B2F">
      <w:pPr>
        <w:rPr>
          <w:lang w:val="en-GB"/>
        </w:rPr>
      </w:pPr>
      <w:r>
        <w:rPr>
          <w:lang w:val="en-GB"/>
        </w:rPr>
        <w:t>Wählen Sie das Computerobjekt aus, welches Sie überprüfen möchten und anschließend eines der lokalen Benutzerobjekte auf diesem Computerobjekt.</w:t>
      </w:r>
    </w:p>
    <w:p w14:paraId="78FCA042" w14:textId="2070BE2B" w:rsidR="00CE42DF" w:rsidRDefault="00E004DE" w:rsidP="006C0B2F">
      <w:pPr>
        <w:rPr>
          <w:lang w:val="en-GB"/>
        </w:rPr>
      </w:pPr>
      <w:r w:rsidRPr="007D7653">
        <w:rPr>
          <w:noProof/>
          <w:lang w:val="en-GB"/>
        </w:rPr>
        <w:drawing>
          <wp:anchor distT="0" distB="0" distL="114300" distR="114300" simplePos="0" relativeHeight="251658256" behindDoc="0" locked="0" layoutInCell="1" allowOverlap="1" wp14:anchorId="36876F35" wp14:editId="19AD0F0C">
            <wp:simplePos x="0" y="0"/>
            <wp:positionH relativeFrom="column">
              <wp:posOffset>3047365</wp:posOffset>
            </wp:positionH>
            <wp:positionV relativeFrom="paragraph">
              <wp:posOffset>3175</wp:posOffset>
            </wp:positionV>
            <wp:extent cx="2921000" cy="2589530"/>
            <wp:effectExtent l="0" t="0" r="0" b="1270"/>
            <wp:wrapThrough wrapText="bothSides">
              <wp:wrapPolygon edited="0">
                <wp:start x="0" y="0"/>
                <wp:lineTo x="0" y="21452"/>
                <wp:lineTo x="21412" y="21452"/>
                <wp:lineTo x="21412" y="0"/>
                <wp:lineTo x="0" y="0"/>
              </wp:wrapPolygon>
            </wp:wrapThrough>
            <wp:docPr id="68" name="Grafik 6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fik 68" descr="Ein Bild, das Text enthält.&#10;&#10;Automatisch generierte Beschreibu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21000" cy="2589530"/>
                    </a:xfrm>
                    <a:prstGeom prst="rect">
                      <a:avLst/>
                    </a:prstGeom>
                  </pic:spPr>
                </pic:pic>
              </a:graphicData>
            </a:graphic>
          </wp:anchor>
        </w:drawing>
      </w:r>
      <w:r w:rsidR="00CE42DF" w:rsidRPr="00CE42DF">
        <w:rPr>
          <w:noProof/>
          <w:lang w:val="en-GB"/>
        </w:rPr>
        <w:drawing>
          <wp:inline distT="0" distB="0" distL="0" distR="0" wp14:anchorId="1BF2611D" wp14:editId="1F26F8D5">
            <wp:extent cx="2916359" cy="2594248"/>
            <wp:effectExtent l="0" t="0" r="0" b="0"/>
            <wp:docPr id="67" name="Grafik 6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descr="Ein Bild, das Text enthält.&#10;&#10;Automatisch generierte Beschreibung"/>
                    <pic:cNvPicPr/>
                  </pic:nvPicPr>
                  <pic:blipFill>
                    <a:blip r:embed="rId91"/>
                    <a:stretch>
                      <a:fillRect/>
                    </a:stretch>
                  </pic:blipFill>
                  <pic:spPr>
                    <a:xfrm>
                      <a:off x="0" y="0"/>
                      <a:ext cx="2919234" cy="2596806"/>
                    </a:xfrm>
                    <a:prstGeom prst="rect">
                      <a:avLst/>
                    </a:prstGeom>
                  </pic:spPr>
                </pic:pic>
              </a:graphicData>
            </a:graphic>
          </wp:inline>
        </w:drawing>
      </w:r>
    </w:p>
    <w:p w14:paraId="4882C674" w14:textId="26C5EEB2" w:rsidR="00CE42DF" w:rsidRDefault="006D0770" w:rsidP="006C0B2F">
      <w:pPr>
        <w:rPr>
          <w:lang w:val="en-GB"/>
        </w:rPr>
      </w:pPr>
      <w:r>
        <w:rPr>
          <w:lang w:val="en-GB"/>
        </w:rPr>
        <w:t>Nach der Fertigstellung erhalten Sie einen Bericht. Hier können Sie zum Beispiel sehen, dass das logon.bat – Script beim Benutzer a.mestl auf 21WINCLT1 ausgeführt wird.</w:t>
      </w:r>
      <w:r w:rsidR="00672396">
        <w:rPr>
          <w:lang w:val="en-GB"/>
        </w:rPr>
        <w:t xml:space="preserve"> </w:t>
      </w:r>
      <w:r w:rsidR="00672396" w:rsidRPr="00A868AF">
        <w:rPr>
          <w:color w:val="FF0000"/>
          <w:lang w:val="en-GB"/>
        </w:rPr>
        <w:t>Dies bedeutet aber nicht zwingend, dass es auch funktioniert</w:t>
      </w:r>
      <w:r w:rsidR="00672396">
        <w:rPr>
          <w:lang w:val="en-GB"/>
        </w:rPr>
        <w:t>, weil Logon-Scripts auf Administratorkonten nicht ausgeführt werden</w:t>
      </w:r>
      <w:r w:rsidR="00DB5A0C">
        <w:rPr>
          <w:lang w:val="en-GB"/>
        </w:rPr>
        <w:t>. Wir bezeichnen so ein komplexes</w:t>
      </w:r>
      <w:r w:rsidR="000C191A">
        <w:rPr>
          <w:lang w:val="en-GB"/>
        </w:rPr>
        <w:t>, verwirrendes</w:t>
      </w:r>
      <w:r w:rsidR="00DB5A0C">
        <w:rPr>
          <w:lang w:val="en-GB"/>
        </w:rPr>
        <w:t xml:space="preserve"> Verhalten in der IT als </w:t>
      </w:r>
      <w:r w:rsidR="00DB5A0C" w:rsidRPr="00DB5A0C">
        <w:rPr>
          <w:highlight w:val="yellow"/>
          <w:lang w:val="en-GB"/>
        </w:rPr>
        <w:t>BUG</w:t>
      </w:r>
      <w:r w:rsidR="00DB5A0C">
        <w:rPr>
          <w:lang w:val="en-GB"/>
        </w:rPr>
        <w:t>!</w:t>
      </w:r>
    </w:p>
    <w:p w14:paraId="4EB4AB3A" w14:textId="04A0E870" w:rsidR="007D7653" w:rsidRDefault="009E5808" w:rsidP="006C0B2F">
      <w:pPr>
        <w:rPr>
          <w:lang w:val="en-GB"/>
        </w:rPr>
      </w:pPr>
      <w:r w:rsidRPr="009E5808">
        <w:rPr>
          <w:noProof/>
          <w:lang w:val="en-GB"/>
        </w:rPr>
        <w:drawing>
          <wp:inline distT="0" distB="0" distL="0" distR="0" wp14:anchorId="2C01D207" wp14:editId="3524C312">
            <wp:extent cx="3992742" cy="2929420"/>
            <wp:effectExtent l="0" t="0" r="8255" b="4445"/>
            <wp:docPr id="70" name="Grafik 7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ext enthält.&#10;&#10;Automatisch generierte Beschreibung"/>
                    <pic:cNvPicPr/>
                  </pic:nvPicPr>
                  <pic:blipFill>
                    <a:blip r:embed="rId92"/>
                    <a:stretch>
                      <a:fillRect/>
                    </a:stretch>
                  </pic:blipFill>
                  <pic:spPr>
                    <a:xfrm>
                      <a:off x="0" y="0"/>
                      <a:ext cx="4004145" cy="2937786"/>
                    </a:xfrm>
                    <a:prstGeom prst="rect">
                      <a:avLst/>
                    </a:prstGeom>
                  </pic:spPr>
                </pic:pic>
              </a:graphicData>
            </a:graphic>
          </wp:inline>
        </w:drawing>
      </w:r>
    </w:p>
    <w:p w14:paraId="5B9A2DD1" w14:textId="505E1703" w:rsidR="00AF4782" w:rsidRDefault="00776155" w:rsidP="00776155">
      <w:pPr>
        <w:pStyle w:val="berschrift4"/>
        <w:rPr>
          <w:lang w:val="en-GB"/>
        </w:rPr>
      </w:pPr>
      <w:r>
        <w:rPr>
          <w:lang w:val="en-GB"/>
        </w:rPr>
        <w:lastRenderedPageBreak/>
        <w:t>von Client aus</w:t>
      </w:r>
    </w:p>
    <w:p w14:paraId="44A5B664" w14:textId="0E581554" w:rsidR="00F1524B" w:rsidRPr="00F1524B" w:rsidRDefault="00F1524B" w:rsidP="00F1524B">
      <w:pPr>
        <w:rPr>
          <w:lang w:val="en-GB"/>
        </w:rPr>
      </w:pPr>
      <w:r>
        <w:rPr>
          <w:lang w:val="en-GB"/>
        </w:rPr>
        <w:t>Ob die Gruppenrichtlinienobjekte auch richtig greifen, können Sie auch vom Client aus überprüfen</w:t>
      </w:r>
      <w:r w:rsidR="006F0146">
        <w:rPr>
          <w:lang w:val="en-GB"/>
        </w:rPr>
        <w:t>. Aktualisieren Sie jedoch vorher sicherheitshalber die Gruppenrichtlinieobjekte:</w:t>
      </w:r>
    </w:p>
    <w:p w14:paraId="38F31FEC" w14:textId="4A941EDB" w:rsidR="00C35419" w:rsidRDefault="00C35419" w:rsidP="006C0B2F">
      <w:pPr>
        <w:rPr>
          <w:lang w:val="en-GB"/>
        </w:rPr>
      </w:pPr>
      <w:r w:rsidRPr="00C35419">
        <w:rPr>
          <w:noProof/>
          <w:lang w:val="en-GB"/>
        </w:rPr>
        <w:drawing>
          <wp:inline distT="0" distB="0" distL="0" distR="0" wp14:anchorId="7542AD94" wp14:editId="5E5C4C26">
            <wp:extent cx="5760720" cy="926465"/>
            <wp:effectExtent l="0" t="0" r="0" b="6985"/>
            <wp:docPr id="62" name="Grafik 6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Text enthält.&#10;&#10;Automatisch generierte Beschreibung"/>
                    <pic:cNvPicPr/>
                  </pic:nvPicPr>
                  <pic:blipFill>
                    <a:blip r:embed="rId93"/>
                    <a:stretch>
                      <a:fillRect/>
                    </a:stretch>
                  </pic:blipFill>
                  <pic:spPr>
                    <a:xfrm>
                      <a:off x="0" y="0"/>
                      <a:ext cx="5760720" cy="926465"/>
                    </a:xfrm>
                    <a:prstGeom prst="rect">
                      <a:avLst/>
                    </a:prstGeom>
                  </pic:spPr>
                </pic:pic>
              </a:graphicData>
            </a:graphic>
          </wp:inline>
        </w:drawing>
      </w:r>
    </w:p>
    <w:p w14:paraId="2F708350" w14:textId="4DC0769B" w:rsidR="00C35419" w:rsidRDefault="00C35419" w:rsidP="006C0B2F">
      <w:pPr>
        <w:rPr>
          <w:lang w:val="en-GB"/>
        </w:rPr>
      </w:pPr>
      <w:r w:rsidRPr="00C35419">
        <w:rPr>
          <w:noProof/>
          <w:lang w:val="en-GB"/>
        </w:rPr>
        <w:drawing>
          <wp:inline distT="0" distB="0" distL="0" distR="0" wp14:anchorId="3FE750AC" wp14:editId="15E23A01">
            <wp:extent cx="5760720" cy="982345"/>
            <wp:effectExtent l="0" t="0" r="0" b="8255"/>
            <wp:docPr id="63" name="Grafik 6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ext enthält.&#10;&#10;Automatisch generierte Beschreibung"/>
                    <pic:cNvPicPr/>
                  </pic:nvPicPr>
                  <pic:blipFill>
                    <a:blip r:embed="rId94"/>
                    <a:stretch>
                      <a:fillRect/>
                    </a:stretch>
                  </pic:blipFill>
                  <pic:spPr>
                    <a:xfrm>
                      <a:off x="0" y="0"/>
                      <a:ext cx="5760720" cy="982345"/>
                    </a:xfrm>
                    <a:prstGeom prst="rect">
                      <a:avLst/>
                    </a:prstGeom>
                  </pic:spPr>
                </pic:pic>
              </a:graphicData>
            </a:graphic>
          </wp:inline>
        </w:drawing>
      </w:r>
    </w:p>
    <w:p w14:paraId="6B92F31F" w14:textId="7C900B24" w:rsidR="006F0146" w:rsidRDefault="009961E5" w:rsidP="006C0B2F">
      <w:pPr>
        <w:rPr>
          <w:lang w:val="en-GB"/>
        </w:rPr>
      </w:pPr>
      <w:r>
        <w:rPr>
          <w:lang w:val="en-GB"/>
        </w:rPr>
        <w:t>Überprüfen Sie anschließend die Gruppenrichtlinienobjekte:</w:t>
      </w:r>
      <w:r w:rsidR="00233DFA">
        <w:rPr>
          <w:lang w:val="en-GB"/>
        </w:rPr>
        <w:t xml:space="preserve"> (Wenn Logon_Schule dasteht, bedeutet das wieder nicht, dass es funktionieren muss…)</w:t>
      </w:r>
    </w:p>
    <w:p w14:paraId="2B988C54" w14:textId="5C3C4EEF" w:rsidR="00C35419" w:rsidRDefault="00C35419" w:rsidP="006C0B2F">
      <w:pPr>
        <w:rPr>
          <w:lang w:val="en-GB"/>
        </w:rPr>
      </w:pPr>
      <w:r w:rsidRPr="00C35419">
        <w:rPr>
          <w:noProof/>
          <w:lang w:val="en-GB"/>
        </w:rPr>
        <w:drawing>
          <wp:inline distT="0" distB="0" distL="0" distR="0" wp14:anchorId="47805A6D" wp14:editId="22D7F6EE">
            <wp:extent cx="4069669" cy="5340096"/>
            <wp:effectExtent l="0" t="0" r="7620" b="0"/>
            <wp:docPr id="64" name="Grafik 6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descr="Ein Bild, das Text enthält.&#10;&#10;Automatisch generierte Beschreibung"/>
                    <pic:cNvPicPr/>
                  </pic:nvPicPr>
                  <pic:blipFill>
                    <a:blip r:embed="rId95"/>
                    <a:stretch>
                      <a:fillRect/>
                    </a:stretch>
                  </pic:blipFill>
                  <pic:spPr>
                    <a:xfrm>
                      <a:off x="0" y="0"/>
                      <a:ext cx="4071898" cy="5343021"/>
                    </a:xfrm>
                    <a:prstGeom prst="rect">
                      <a:avLst/>
                    </a:prstGeom>
                  </pic:spPr>
                </pic:pic>
              </a:graphicData>
            </a:graphic>
          </wp:inline>
        </w:drawing>
      </w:r>
    </w:p>
    <w:p w14:paraId="10AD1C9D" w14:textId="71F1B878" w:rsidR="00CA219A" w:rsidRDefault="00CA219A" w:rsidP="00CA219A">
      <w:pPr>
        <w:pStyle w:val="berschrift3"/>
        <w:rPr>
          <w:lang w:val="en-GB"/>
        </w:rPr>
      </w:pPr>
      <w:r>
        <w:rPr>
          <w:lang w:val="en-GB"/>
        </w:rPr>
        <w:lastRenderedPageBreak/>
        <w:t>Firewall off</w:t>
      </w:r>
    </w:p>
    <w:p w14:paraId="613EC5B5" w14:textId="63C10C05" w:rsidR="00CA219A" w:rsidRPr="00CA219A" w:rsidRDefault="00CA219A" w:rsidP="00CA219A">
      <w:pPr>
        <w:rPr>
          <w:lang w:val="en-GB"/>
        </w:rPr>
      </w:pPr>
      <w:r>
        <w:rPr>
          <w:lang w:val="en-GB"/>
        </w:rPr>
        <w:t>Nun erstellen wir ein neues Gruppenrichtlinienobjekt, bei welchem wir die Firewall für Domainprofile deaktivieren. Folgen Sie den gelb markierten Ordnern / Links, um dies zu erreichen.</w:t>
      </w:r>
    </w:p>
    <w:p w14:paraId="78BA889C" w14:textId="6B2D57BA" w:rsidR="00CA219A" w:rsidRDefault="00CA219A" w:rsidP="006C0B2F">
      <w:pPr>
        <w:rPr>
          <w:lang w:val="en-GB"/>
        </w:rPr>
      </w:pPr>
      <w:r w:rsidRPr="00CA219A">
        <w:rPr>
          <w:noProof/>
          <w:lang w:val="en-GB"/>
        </w:rPr>
        <w:drawing>
          <wp:inline distT="0" distB="0" distL="0" distR="0" wp14:anchorId="18E7366D" wp14:editId="5228D5A3">
            <wp:extent cx="5760720" cy="3616960"/>
            <wp:effectExtent l="0" t="0" r="0" b="2540"/>
            <wp:docPr id="71" name="Grafik 7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descr="Ein Bild, das Text enthält.&#10;&#10;Automatisch generierte Beschreibung"/>
                    <pic:cNvPicPr/>
                  </pic:nvPicPr>
                  <pic:blipFill>
                    <a:blip r:embed="rId96"/>
                    <a:stretch>
                      <a:fillRect/>
                    </a:stretch>
                  </pic:blipFill>
                  <pic:spPr>
                    <a:xfrm>
                      <a:off x="0" y="0"/>
                      <a:ext cx="5760720" cy="3616960"/>
                    </a:xfrm>
                    <a:prstGeom prst="rect">
                      <a:avLst/>
                    </a:prstGeom>
                  </pic:spPr>
                </pic:pic>
              </a:graphicData>
            </a:graphic>
          </wp:inline>
        </w:drawing>
      </w:r>
    </w:p>
    <w:p w14:paraId="458B5D07" w14:textId="18FBEC46" w:rsidR="00CF3AAF" w:rsidRDefault="00CF3AAF" w:rsidP="006C0B2F">
      <w:pPr>
        <w:rPr>
          <w:lang w:val="en-GB"/>
        </w:rPr>
      </w:pPr>
      <w:r>
        <w:rPr>
          <w:lang w:val="en-GB"/>
        </w:rPr>
        <w:t>Auf einem Computer, dem dieses Gruppenrichtlinienobjekt dann zugeordnet wurde, kann man die Statusmeldung lesen, dass einige Firewall-Einstellungen vom Systemadministrator verwaltet.</w:t>
      </w:r>
      <w:r w:rsidR="00E627F0">
        <w:rPr>
          <w:lang w:val="en-GB"/>
        </w:rPr>
        <w:t xml:space="preserve"> (Vergessen Sie nicht, das GPO mit der OU zu verknüpfen)</w:t>
      </w:r>
    </w:p>
    <w:p w14:paraId="18B2C182" w14:textId="4CEA51D9" w:rsidR="00CF3AAF" w:rsidRDefault="00CF3AAF" w:rsidP="006C0B2F">
      <w:pPr>
        <w:rPr>
          <w:lang w:val="en-GB"/>
        </w:rPr>
      </w:pPr>
      <w:r w:rsidRPr="00CF3AAF">
        <w:rPr>
          <w:noProof/>
          <w:lang w:val="en-GB"/>
        </w:rPr>
        <w:drawing>
          <wp:inline distT="0" distB="0" distL="0" distR="0" wp14:anchorId="0F4432A4" wp14:editId="0398AB81">
            <wp:extent cx="2916344" cy="2763888"/>
            <wp:effectExtent l="0" t="0" r="0" b="0"/>
            <wp:docPr id="72" name="Grafik 7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descr="Ein Bild, das Text enthält.&#10;&#10;Automatisch generierte Beschreibung"/>
                    <pic:cNvPicPr/>
                  </pic:nvPicPr>
                  <pic:blipFill>
                    <a:blip r:embed="rId97"/>
                    <a:stretch>
                      <a:fillRect/>
                    </a:stretch>
                  </pic:blipFill>
                  <pic:spPr>
                    <a:xfrm>
                      <a:off x="0" y="0"/>
                      <a:ext cx="2920415" cy="2767746"/>
                    </a:xfrm>
                    <a:prstGeom prst="rect">
                      <a:avLst/>
                    </a:prstGeom>
                  </pic:spPr>
                </pic:pic>
              </a:graphicData>
            </a:graphic>
          </wp:inline>
        </w:drawing>
      </w:r>
    </w:p>
    <w:p w14:paraId="0C79B2E8" w14:textId="77777777" w:rsidR="00EA5768" w:rsidRDefault="00EA5768">
      <w:pPr>
        <w:rPr>
          <w:rFonts w:asciiTheme="majorHAnsi" w:eastAsiaTheme="majorEastAsia" w:hAnsiTheme="majorHAnsi" w:cstheme="majorBidi"/>
          <w:b/>
          <w:bCs/>
          <w:color w:val="4F81BD" w:themeColor="accent1"/>
          <w:lang w:val="en-GB"/>
        </w:rPr>
      </w:pPr>
      <w:r>
        <w:rPr>
          <w:lang w:val="en-GB"/>
        </w:rPr>
        <w:br w:type="page"/>
      </w:r>
    </w:p>
    <w:p w14:paraId="5452C7A0" w14:textId="41F653D6" w:rsidR="00701752" w:rsidRDefault="00701752" w:rsidP="00701752">
      <w:pPr>
        <w:pStyle w:val="berschrift3"/>
        <w:rPr>
          <w:lang w:val="en-GB"/>
        </w:rPr>
      </w:pPr>
      <w:r>
        <w:rPr>
          <w:lang w:val="en-GB"/>
        </w:rPr>
        <w:lastRenderedPageBreak/>
        <w:t>Laufwerk</w:t>
      </w:r>
      <w:r w:rsidR="00463EB8">
        <w:rPr>
          <w:lang w:val="en-GB"/>
        </w:rPr>
        <w:t>zuordnung</w:t>
      </w:r>
    </w:p>
    <w:p w14:paraId="5E71C15D" w14:textId="640D2C73" w:rsidR="00701752" w:rsidRPr="00701752" w:rsidRDefault="00701752" w:rsidP="00701752">
      <w:pPr>
        <w:rPr>
          <w:lang w:val="en-GB"/>
        </w:rPr>
      </w:pPr>
      <w:r>
        <w:rPr>
          <w:lang w:val="en-GB"/>
        </w:rPr>
        <w:t xml:space="preserve">Unter Benutzerkonfiguration </w:t>
      </w:r>
      <w:r w:rsidRPr="00701752">
        <w:rPr>
          <w:lang w:val="en-GB"/>
        </w:rPr>
        <w:sym w:font="Wingdings" w:char="F0E0"/>
      </w:r>
      <w:r>
        <w:rPr>
          <w:lang w:val="en-GB"/>
        </w:rPr>
        <w:t xml:space="preserve"> Einstellungen </w:t>
      </w:r>
      <w:r w:rsidRPr="00701752">
        <w:rPr>
          <w:lang w:val="en-GB"/>
        </w:rPr>
        <w:sym w:font="Wingdings" w:char="F0E0"/>
      </w:r>
      <w:r>
        <w:rPr>
          <w:lang w:val="en-GB"/>
        </w:rPr>
        <w:t xml:space="preserve"> Windows-Einstellungen </w:t>
      </w:r>
      <w:r w:rsidRPr="00701752">
        <w:rPr>
          <w:lang w:val="en-GB"/>
        </w:rPr>
        <w:sym w:font="Wingdings" w:char="F0E0"/>
      </w:r>
      <w:r>
        <w:rPr>
          <w:lang w:val="en-GB"/>
        </w:rPr>
        <w:t xml:space="preserve"> Laufwerkzuordnung können Sie Benutzern Laufwerke zurodnen.</w:t>
      </w:r>
    </w:p>
    <w:p w14:paraId="54FFBCD1" w14:textId="60C2C6F3" w:rsidR="00CB60CC" w:rsidRDefault="00CB60CC" w:rsidP="00701752">
      <w:pPr>
        <w:rPr>
          <w:lang w:val="en-GB"/>
        </w:rPr>
      </w:pPr>
      <w:r w:rsidRPr="00CB60CC">
        <w:rPr>
          <w:noProof/>
          <w:lang w:val="en-GB"/>
        </w:rPr>
        <w:drawing>
          <wp:anchor distT="0" distB="0" distL="114300" distR="114300" simplePos="0" relativeHeight="251658261" behindDoc="0" locked="0" layoutInCell="1" allowOverlap="1" wp14:anchorId="63ADF174" wp14:editId="12F82CD0">
            <wp:simplePos x="0" y="0"/>
            <wp:positionH relativeFrom="column">
              <wp:posOffset>3225516</wp:posOffset>
            </wp:positionH>
            <wp:positionV relativeFrom="paragraph">
              <wp:posOffset>1905</wp:posOffset>
            </wp:positionV>
            <wp:extent cx="2532380" cy="2891790"/>
            <wp:effectExtent l="0" t="0" r="1270" b="3810"/>
            <wp:wrapThrough wrapText="bothSides">
              <wp:wrapPolygon edited="0">
                <wp:start x="0" y="0"/>
                <wp:lineTo x="0" y="21486"/>
                <wp:lineTo x="21448" y="21486"/>
                <wp:lineTo x="21448" y="0"/>
                <wp:lineTo x="0" y="0"/>
              </wp:wrapPolygon>
            </wp:wrapThrough>
            <wp:docPr id="76" name="Grafik 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76" descr="Ein Bild, das Text enthält.&#10;&#10;Automatisch generierte Beschreibu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32380" cy="2891790"/>
                    </a:xfrm>
                    <a:prstGeom prst="rect">
                      <a:avLst/>
                    </a:prstGeom>
                  </pic:spPr>
                </pic:pic>
              </a:graphicData>
            </a:graphic>
          </wp:anchor>
        </w:drawing>
      </w:r>
      <w:r w:rsidR="00701752" w:rsidRPr="00701752">
        <w:rPr>
          <w:noProof/>
          <w:lang w:val="en-GB"/>
        </w:rPr>
        <w:drawing>
          <wp:inline distT="0" distB="0" distL="0" distR="0" wp14:anchorId="09DE5063" wp14:editId="55DBDCD6">
            <wp:extent cx="3117466" cy="2246693"/>
            <wp:effectExtent l="0" t="0" r="6985" b="1270"/>
            <wp:docPr id="73" name="Grafik 7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fik 73" descr="Ein Bild, das Text enthält.&#10;&#10;Automatisch generierte Beschreibung"/>
                    <pic:cNvPicPr/>
                  </pic:nvPicPr>
                  <pic:blipFill>
                    <a:blip r:embed="rId99"/>
                    <a:stretch>
                      <a:fillRect/>
                    </a:stretch>
                  </pic:blipFill>
                  <pic:spPr>
                    <a:xfrm>
                      <a:off x="0" y="0"/>
                      <a:ext cx="3133038" cy="2257916"/>
                    </a:xfrm>
                    <a:prstGeom prst="rect">
                      <a:avLst/>
                    </a:prstGeom>
                  </pic:spPr>
                </pic:pic>
              </a:graphicData>
            </a:graphic>
          </wp:inline>
        </w:drawing>
      </w:r>
    </w:p>
    <w:p w14:paraId="799E5A6C" w14:textId="61A92CC4" w:rsidR="00EA5768" w:rsidRDefault="00EA5768" w:rsidP="00701752">
      <w:pPr>
        <w:rPr>
          <w:lang w:val="en-GB"/>
        </w:rPr>
      </w:pPr>
      <w:r>
        <w:rPr>
          <w:lang w:val="en-GB"/>
        </w:rPr>
        <w:t>Dieses Laufwerk kann vom Client ausgelesen und beschrieben werden:</w:t>
      </w:r>
    </w:p>
    <w:p w14:paraId="5BD82CE3" w14:textId="16D1BD99" w:rsidR="00701752" w:rsidRDefault="00701752" w:rsidP="00701752">
      <w:pPr>
        <w:rPr>
          <w:lang w:val="en-GB"/>
        </w:rPr>
      </w:pPr>
      <w:r w:rsidRPr="00701752">
        <w:rPr>
          <w:noProof/>
          <w:lang w:val="en-GB"/>
        </w:rPr>
        <w:drawing>
          <wp:inline distT="0" distB="0" distL="0" distR="0" wp14:anchorId="1DE5A663" wp14:editId="6EB3DD33">
            <wp:extent cx="5760720" cy="1353820"/>
            <wp:effectExtent l="0" t="0" r="0" b="0"/>
            <wp:docPr id="75" name="Grafik 7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descr="Ein Bild, das Text enthält.&#10;&#10;Automatisch generierte Beschreibung"/>
                    <pic:cNvPicPr/>
                  </pic:nvPicPr>
                  <pic:blipFill>
                    <a:blip r:embed="rId100"/>
                    <a:stretch>
                      <a:fillRect/>
                    </a:stretch>
                  </pic:blipFill>
                  <pic:spPr>
                    <a:xfrm>
                      <a:off x="0" y="0"/>
                      <a:ext cx="5760720" cy="1353820"/>
                    </a:xfrm>
                    <a:prstGeom prst="rect">
                      <a:avLst/>
                    </a:prstGeom>
                  </pic:spPr>
                </pic:pic>
              </a:graphicData>
            </a:graphic>
          </wp:inline>
        </w:drawing>
      </w:r>
    </w:p>
    <w:p w14:paraId="4349C0DE" w14:textId="77777777" w:rsidR="00113AA0" w:rsidRDefault="00113AA0">
      <w:pPr>
        <w:rPr>
          <w:rFonts w:asciiTheme="majorHAnsi" w:eastAsiaTheme="majorEastAsia" w:hAnsiTheme="majorHAnsi" w:cstheme="majorBidi"/>
          <w:b/>
          <w:bCs/>
          <w:color w:val="4F81BD" w:themeColor="accent1"/>
          <w:sz w:val="26"/>
          <w:szCs w:val="26"/>
          <w:lang w:val="en-GB"/>
        </w:rPr>
      </w:pPr>
      <w:r>
        <w:rPr>
          <w:lang w:val="en-GB"/>
        </w:rPr>
        <w:br w:type="page"/>
      </w:r>
    </w:p>
    <w:p w14:paraId="0763492A" w14:textId="7CBA481F" w:rsidR="008459D6" w:rsidRDefault="008459D6" w:rsidP="008459D6">
      <w:pPr>
        <w:pStyle w:val="berschrift2"/>
        <w:rPr>
          <w:lang w:val="en-GB"/>
        </w:rPr>
      </w:pPr>
      <w:bookmarkStart w:id="16" w:name="_Toc106796651"/>
      <w:r>
        <w:rPr>
          <w:lang w:val="en-GB"/>
        </w:rPr>
        <w:lastRenderedPageBreak/>
        <w:t>XigmaNAS</w:t>
      </w:r>
      <w:bookmarkEnd w:id="16"/>
    </w:p>
    <w:p w14:paraId="24D0EEF0" w14:textId="5E3A25D0" w:rsidR="001A75C0" w:rsidRDefault="001A75C0" w:rsidP="00277DF3">
      <w:pPr>
        <w:pStyle w:val="berschrift3"/>
        <w:rPr>
          <w:lang w:val="en-GB"/>
        </w:rPr>
      </w:pPr>
      <w:r>
        <w:rPr>
          <w:lang w:val="en-GB"/>
        </w:rPr>
        <w:t>XigmaNAS konfigurieren</w:t>
      </w:r>
    </w:p>
    <w:p w14:paraId="757BC8DE" w14:textId="495D8C01" w:rsidR="0022076A" w:rsidRPr="0022076A" w:rsidRDefault="0022076A" w:rsidP="006739C2">
      <w:pPr>
        <w:pStyle w:val="berschrift4"/>
        <w:rPr>
          <w:lang w:val="en-GB"/>
        </w:rPr>
      </w:pPr>
      <w:r>
        <w:rPr>
          <w:lang w:val="en-GB"/>
        </w:rPr>
        <w:t>Server aufsetzen</w:t>
      </w:r>
    </w:p>
    <w:p w14:paraId="159D1D1E" w14:textId="3EBB6276" w:rsidR="00AB6E86" w:rsidRDefault="00AB6E86" w:rsidP="00AB6E86">
      <w:pPr>
        <w:rPr>
          <w:lang w:val="en-GB"/>
        </w:rPr>
      </w:pPr>
      <w:r>
        <w:rPr>
          <w:lang w:val="en-GB"/>
        </w:rPr>
        <w:t>Als erstes setzen wir eine neue Virtuelle Maschine mit folgenden Einstellungen auf:</w:t>
      </w:r>
    </w:p>
    <w:p w14:paraId="5BA0BFD6" w14:textId="29B8BF6F" w:rsidR="00AB6E86" w:rsidRDefault="00AB6E86" w:rsidP="00AB6E86">
      <w:pPr>
        <w:pStyle w:val="Listenabsatz"/>
        <w:numPr>
          <w:ilvl w:val="0"/>
          <w:numId w:val="20"/>
        </w:numPr>
        <w:rPr>
          <w:lang w:val="en-GB"/>
        </w:rPr>
      </w:pPr>
      <w:r>
        <w:rPr>
          <w:lang w:val="en-GB"/>
        </w:rPr>
        <w:t>2GB Ram (sollte reichen)</w:t>
      </w:r>
    </w:p>
    <w:p w14:paraId="2FA71E5B" w14:textId="3D29F8F8" w:rsidR="00AB6E86" w:rsidRDefault="00AB6E86" w:rsidP="00AB6E86">
      <w:pPr>
        <w:pStyle w:val="Listenabsatz"/>
        <w:numPr>
          <w:ilvl w:val="0"/>
          <w:numId w:val="20"/>
        </w:numPr>
        <w:rPr>
          <w:lang w:val="en-GB"/>
        </w:rPr>
      </w:pPr>
      <w:r>
        <w:rPr>
          <w:lang w:val="en-GB"/>
        </w:rPr>
        <w:t>Festplatte mit XigmaNAS Installation: 8GB</w:t>
      </w:r>
    </w:p>
    <w:p w14:paraId="608A879D" w14:textId="19D3A7AD" w:rsidR="00AB6E86" w:rsidRDefault="00AB6E86" w:rsidP="00AB6E86">
      <w:pPr>
        <w:pStyle w:val="Listenabsatz"/>
        <w:numPr>
          <w:ilvl w:val="0"/>
          <w:numId w:val="20"/>
        </w:numPr>
        <w:rPr>
          <w:lang w:val="en-GB"/>
        </w:rPr>
      </w:pPr>
      <w:r>
        <w:rPr>
          <w:lang w:val="en-GB"/>
        </w:rPr>
        <w:t>1. Festplatte mit Daten: 16GB</w:t>
      </w:r>
    </w:p>
    <w:p w14:paraId="70FA9629" w14:textId="15FFF913" w:rsidR="00AB6E86" w:rsidRDefault="00AB6E86" w:rsidP="00AB6E86">
      <w:pPr>
        <w:pStyle w:val="Listenabsatz"/>
        <w:numPr>
          <w:ilvl w:val="0"/>
          <w:numId w:val="20"/>
        </w:numPr>
        <w:rPr>
          <w:lang w:val="en-GB"/>
        </w:rPr>
      </w:pPr>
      <w:r>
        <w:rPr>
          <w:lang w:val="en-GB"/>
        </w:rPr>
        <w:t>2. Festplatte mit Daten: 16GB</w:t>
      </w:r>
    </w:p>
    <w:p w14:paraId="3804EAFA" w14:textId="0E1CFB0A" w:rsidR="00AB6E86" w:rsidRDefault="00AB6E86" w:rsidP="00AB6E86">
      <w:pPr>
        <w:pStyle w:val="Listenabsatz"/>
        <w:numPr>
          <w:ilvl w:val="0"/>
          <w:numId w:val="20"/>
        </w:numPr>
        <w:rPr>
          <w:lang w:val="en-GB"/>
        </w:rPr>
      </w:pPr>
      <w:r>
        <w:rPr>
          <w:lang w:val="en-GB"/>
        </w:rPr>
        <w:t>zuerst NAT Netzwerk, damit Installation funktioniert, nach der Installation wechseln zum internen Netz</w:t>
      </w:r>
    </w:p>
    <w:p w14:paraId="530DFDD3" w14:textId="41F0E70C" w:rsidR="00AB6967" w:rsidRDefault="00AB6967" w:rsidP="00AB6E86">
      <w:pPr>
        <w:pStyle w:val="Listenabsatz"/>
        <w:numPr>
          <w:ilvl w:val="0"/>
          <w:numId w:val="20"/>
        </w:numPr>
        <w:rPr>
          <w:lang w:val="en-GB"/>
        </w:rPr>
      </w:pPr>
      <w:r>
        <w:rPr>
          <w:lang w:val="en-GB"/>
        </w:rPr>
        <w:t>ISO-File von XigmaNAS-Homepage einfügen als optisches Laufwerk (</w:t>
      </w:r>
      <w:hyperlink r:id="rId101" w:history="1">
        <w:r w:rsidRPr="00211CCB">
          <w:rPr>
            <w:rStyle w:val="Hyperlink"/>
            <w:lang w:val="en-GB"/>
          </w:rPr>
          <w:t>https://sourceforge.net/projects/xigmanas/files/</w:t>
        </w:r>
      </w:hyperlink>
      <w:r>
        <w:rPr>
          <w:lang w:val="en-GB"/>
        </w:rPr>
        <w:t>)</w:t>
      </w:r>
    </w:p>
    <w:p w14:paraId="764D50CD" w14:textId="39CBF30F" w:rsidR="00AB6967" w:rsidRDefault="00AA166B" w:rsidP="00AB6E86">
      <w:pPr>
        <w:pStyle w:val="Listenabsatz"/>
        <w:numPr>
          <w:ilvl w:val="0"/>
          <w:numId w:val="20"/>
        </w:numPr>
        <w:rPr>
          <w:lang w:val="en-GB"/>
        </w:rPr>
      </w:pPr>
      <w:r>
        <w:rPr>
          <w:lang w:val="en-GB"/>
        </w:rPr>
        <w:t>Installation von XigmaNAS mit Swap (GPT)</w:t>
      </w:r>
    </w:p>
    <w:p w14:paraId="150E0630" w14:textId="596026D4" w:rsidR="009448A7" w:rsidRPr="00AB6E86" w:rsidRDefault="009448A7" w:rsidP="00AB6E86">
      <w:pPr>
        <w:pStyle w:val="Listenabsatz"/>
        <w:numPr>
          <w:ilvl w:val="0"/>
          <w:numId w:val="20"/>
        </w:numPr>
        <w:rPr>
          <w:lang w:val="en-GB"/>
        </w:rPr>
      </w:pPr>
      <w:r>
        <w:rPr>
          <w:lang w:val="en-GB"/>
        </w:rPr>
        <w:t>IPv4-Adresse: 192.168.21.102</w:t>
      </w:r>
    </w:p>
    <w:p w14:paraId="02B7D963" w14:textId="4ADC06E2" w:rsidR="008459D6" w:rsidRDefault="00FC14EC" w:rsidP="008459D6">
      <w:pPr>
        <w:rPr>
          <w:lang w:val="en-GB"/>
        </w:rPr>
      </w:pPr>
      <w:r w:rsidRPr="00FC14EC">
        <w:rPr>
          <w:noProof/>
          <w:lang w:val="en-GB"/>
        </w:rPr>
        <w:drawing>
          <wp:anchor distT="0" distB="0" distL="114300" distR="114300" simplePos="0" relativeHeight="251658240" behindDoc="0" locked="0" layoutInCell="1" allowOverlap="1" wp14:anchorId="404BCD5E" wp14:editId="0539D71B">
            <wp:simplePos x="0" y="0"/>
            <wp:positionH relativeFrom="column">
              <wp:posOffset>1664012</wp:posOffset>
            </wp:positionH>
            <wp:positionV relativeFrom="paragraph">
              <wp:posOffset>2094904</wp:posOffset>
            </wp:positionV>
            <wp:extent cx="4088271" cy="2937318"/>
            <wp:effectExtent l="0" t="0" r="7620" b="0"/>
            <wp:wrapNone/>
            <wp:docPr id="78" name="Grafik 7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fik 78" descr="Ein Bild, das Text enthält.&#10;&#10;Automatisch generierte Beschreibung"/>
                    <pic:cNvPicPr/>
                  </pic:nvPicPr>
                  <pic:blipFill>
                    <a:blip r:embed="rId102">
                      <a:extLst>
                        <a:ext uri="{28A0092B-C50C-407E-A947-70E740481C1C}">
                          <a14:useLocalDpi xmlns:a14="http://schemas.microsoft.com/office/drawing/2010/main" val="0"/>
                        </a:ext>
                      </a:extLst>
                    </a:blip>
                    <a:stretch>
                      <a:fillRect/>
                    </a:stretch>
                  </pic:blipFill>
                  <pic:spPr>
                    <a:xfrm>
                      <a:off x="0" y="0"/>
                      <a:ext cx="4088271" cy="2937318"/>
                    </a:xfrm>
                    <a:prstGeom prst="rect">
                      <a:avLst/>
                    </a:prstGeom>
                  </pic:spPr>
                </pic:pic>
              </a:graphicData>
            </a:graphic>
            <wp14:sizeRelH relativeFrom="margin">
              <wp14:pctWidth>0</wp14:pctWidth>
            </wp14:sizeRelH>
            <wp14:sizeRelV relativeFrom="margin">
              <wp14:pctHeight>0</wp14:pctHeight>
            </wp14:sizeRelV>
          </wp:anchor>
        </w:drawing>
      </w:r>
      <w:r w:rsidR="009656F9" w:rsidRPr="009656F9">
        <w:rPr>
          <w:noProof/>
          <w:lang w:val="en-GB"/>
        </w:rPr>
        <w:drawing>
          <wp:inline distT="0" distB="0" distL="0" distR="0" wp14:anchorId="78728E48" wp14:editId="16FDD7BD">
            <wp:extent cx="4393207" cy="3121540"/>
            <wp:effectExtent l="0" t="0" r="7620" b="3175"/>
            <wp:docPr id="50" name="Grafik 5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enthält.&#10;&#10;Automatisch generierte Beschreibung"/>
                    <pic:cNvPicPr/>
                  </pic:nvPicPr>
                  <pic:blipFill>
                    <a:blip r:embed="rId103"/>
                    <a:stretch>
                      <a:fillRect/>
                    </a:stretch>
                  </pic:blipFill>
                  <pic:spPr>
                    <a:xfrm>
                      <a:off x="0" y="0"/>
                      <a:ext cx="4394843" cy="3122702"/>
                    </a:xfrm>
                    <a:prstGeom prst="rect">
                      <a:avLst/>
                    </a:prstGeom>
                  </pic:spPr>
                </pic:pic>
              </a:graphicData>
            </a:graphic>
          </wp:inline>
        </w:drawing>
      </w:r>
    </w:p>
    <w:p w14:paraId="7DE289AC" w14:textId="299B6E1D" w:rsidR="00FC14EC" w:rsidRDefault="00FC14EC" w:rsidP="008459D6">
      <w:pPr>
        <w:rPr>
          <w:lang w:val="en-GB"/>
        </w:rPr>
      </w:pPr>
    </w:p>
    <w:p w14:paraId="192C3B20" w14:textId="77777777" w:rsidR="00FC14EC" w:rsidRDefault="00FC14EC">
      <w:pPr>
        <w:rPr>
          <w:rFonts w:asciiTheme="majorHAnsi" w:eastAsiaTheme="majorEastAsia" w:hAnsiTheme="majorHAnsi" w:cstheme="majorBidi"/>
          <w:b/>
          <w:bCs/>
          <w:i/>
          <w:iCs/>
          <w:color w:val="4F81BD" w:themeColor="accent1"/>
          <w:lang w:val="en-GB"/>
        </w:rPr>
      </w:pPr>
      <w:r>
        <w:rPr>
          <w:lang w:val="en-GB"/>
        </w:rPr>
        <w:br w:type="page"/>
      </w:r>
    </w:p>
    <w:p w14:paraId="71AF4041" w14:textId="7FC32A1C" w:rsidR="009924F5" w:rsidRDefault="009924F5" w:rsidP="006739C2">
      <w:pPr>
        <w:pStyle w:val="berschrift4"/>
        <w:rPr>
          <w:lang w:val="en-GB"/>
        </w:rPr>
      </w:pPr>
      <w:r>
        <w:rPr>
          <w:lang w:val="en-GB"/>
        </w:rPr>
        <w:lastRenderedPageBreak/>
        <w:t>IPv4 Adresse konfigurieren</w:t>
      </w:r>
    </w:p>
    <w:p w14:paraId="7D3383A8" w14:textId="35FA3DC9" w:rsidR="009924F5" w:rsidRDefault="009924F5" w:rsidP="009924F5">
      <w:pPr>
        <w:rPr>
          <w:lang w:val="en-GB"/>
        </w:rPr>
      </w:pPr>
      <w:r>
        <w:rPr>
          <w:lang w:val="en-GB"/>
        </w:rPr>
        <w:t>Man könnte (das wäre ein einfacherer Weg) eine statische IPv4-Adresse vergeben). Allerdings finden wir es schöner, wenn wir eine Reservierung beim DHCP-Server (Windows Server) erstellen, damit im Falle von DDNS, dieser Server automatisch auch einen Namen bekommt.</w:t>
      </w:r>
    </w:p>
    <w:p w14:paraId="5C2120CF" w14:textId="5C5E7894" w:rsidR="00347B82" w:rsidRDefault="00347B82" w:rsidP="009924F5">
      <w:pPr>
        <w:rPr>
          <w:lang w:val="en-GB"/>
        </w:rPr>
      </w:pPr>
      <w:r>
        <w:rPr>
          <w:lang w:val="en-GB"/>
        </w:rPr>
        <w:t>Also gehen wir zu den Server-DHCP-Konfigurationen und erstellen diese neue IPv4-Reservierung:</w:t>
      </w:r>
    </w:p>
    <w:p w14:paraId="5BDAD72E" w14:textId="3CDC49FE" w:rsidR="00347B82" w:rsidRDefault="00F323BE" w:rsidP="009924F5">
      <w:pPr>
        <w:rPr>
          <w:lang w:val="en-GB"/>
        </w:rPr>
      </w:pPr>
      <w:r w:rsidRPr="00F323BE">
        <w:rPr>
          <w:noProof/>
          <w:lang w:val="en-GB"/>
        </w:rPr>
        <w:drawing>
          <wp:inline distT="0" distB="0" distL="0" distR="0" wp14:anchorId="1AC730A7" wp14:editId="234A3897">
            <wp:extent cx="5760720" cy="4818380"/>
            <wp:effectExtent l="0" t="0" r="0" b="1270"/>
            <wp:docPr id="81" name="Grafik 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ext enthält.&#10;&#10;Automatisch generierte Beschreibung"/>
                    <pic:cNvPicPr/>
                  </pic:nvPicPr>
                  <pic:blipFill>
                    <a:blip r:embed="rId104"/>
                    <a:stretch>
                      <a:fillRect/>
                    </a:stretch>
                  </pic:blipFill>
                  <pic:spPr>
                    <a:xfrm>
                      <a:off x="0" y="0"/>
                      <a:ext cx="5760720" cy="4818380"/>
                    </a:xfrm>
                    <a:prstGeom prst="rect">
                      <a:avLst/>
                    </a:prstGeom>
                  </pic:spPr>
                </pic:pic>
              </a:graphicData>
            </a:graphic>
          </wp:inline>
        </w:drawing>
      </w:r>
    </w:p>
    <w:p w14:paraId="6A0F70D5" w14:textId="3D75854C" w:rsidR="000A69BE" w:rsidRDefault="000A69BE" w:rsidP="009924F5">
      <w:pPr>
        <w:rPr>
          <w:lang w:val="en-GB"/>
        </w:rPr>
      </w:pPr>
      <w:r>
        <w:rPr>
          <w:lang w:val="en-GB"/>
        </w:rPr>
        <w:t>Dies kann man entweder mit einem Rechtsklick</w:t>
      </w:r>
      <w:r w:rsidRPr="000A69BE">
        <w:rPr>
          <w:lang w:val="en-GB"/>
        </w:rPr>
        <w:sym w:font="Wingdings" w:char="F0E0"/>
      </w:r>
      <w:r>
        <w:rPr>
          <w:lang w:val="en-GB"/>
        </w:rPr>
        <w:t>Neue Reservierung im Ordner “dc-master.summit.org</w:t>
      </w:r>
      <w:r w:rsidRPr="000A69BE">
        <w:rPr>
          <w:lang w:val="en-GB"/>
        </w:rPr>
        <w:sym w:font="Wingdings" w:char="F0E0"/>
      </w:r>
      <w:r>
        <w:rPr>
          <w:lang w:val="en-GB"/>
        </w:rPr>
        <w:t>IPv4</w:t>
      </w:r>
      <w:r w:rsidRPr="000A69BE">
        <w:rPr>
          <w:lang w:val="en-GB"/>
        </w:rPr>
        <w:sym w:font="Wingdings" w:char="F0E0"/>
      </w:r>
      <w:r>
        <w:rPr>
          <w:lang w:val="en-GB"/>
        </w:rPr>
        <w:t>Bereich</w:t>
      </w:r>
      <w:r w:rsidRPr="000A69BE">
        <w:rPr>
          <w:lang w:val="en-GB"/>
        </w:rPr>
        <w:sym w:font="Wingdings" w:char="F0E0"/>
      </w:r>
      <w:r>
        <w:rPr>
          <w:lang w:val="en-GB"/>
        </w:rPr>
        <w:t>Reservierungen” erzielen oder man klickt oben auf folgendes Symbol:</w:t>
      </w:r>
    </w:p>
    <w:p w14:paraId="0239AF49" w14:textId="23DC30AF" w:rsidR="000A69BE" w:rsidRPr="009924F5" w:rsidRDefault="000A69BE" w:rsidP="009924F5">
      <w:pPr>
        <w:rPr>
          <w:lang w:val="en-GB"/>
        </w:rPr>
      </w:pPr>
      <w:r w:rsidRPr="000A69BE">
        <w:rPr>
          <w:noProof/>
          <w:lang w:val="en-GB"/>
        </w:rPr>
        <w:drawing>
          <wp:inline distT="0" distB="0" distL="0" distR="0" wp14:anchorId="51446764" wp14:editId="7169C4E8">
            <wp:extent cx="447737" cy="409632"/>
            <wp:effectExtent l="0" t="0" r="9525" b="9525"/>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7737" cy="409632"/>
                    </a:xfrm>
                    <a:prstGeom prst="rect">
                      <a:avLst/>
                    </a:prstGeom>
                  </pic:spPr>
                </pic:pic>
              </a:graphicData>
            </a:graphic>
          </wp:inline>
        </w:drawing>
      </w:r>
    </w:p>
    <w:p w14:paraId="1A203AFC" w14:textId="77777777" w:rsidR="005B1E5E" w:rsidRDefault="005B1E5E">
      <w:pPr>
        <w:rPr>
          <w:rFonts w:asciiTheme="majorHAnsi" w:eastAsiaTheme="majorEastAsia" w:hAnsiTheme="majorHAnsi" w:cstheme="majorBidi"/>
          <w:b/>
          <w:bCs/>
          <w:color w:val="4F81BD" w:themeColor="accent1"/>
          <w:lang w:val="en-GB"/>
        </w:rPr>
      </w:pPr>
      <w:r>
        <w:rPr>
          <w:lang w:val="en-GB"/>
        </w:rPr>
        <w:br w:type="page"/>
      </w:r>
    </w:p>
    <w:p w14:paraId="28BA7676" w14:textId="3085DA9B" w:rsidR="00013DCB" w:rsidRDefault="00013DCB" w:rsidP="006739C2">
      <w:pPr>
        <w:pStyle w:val="berschrift4"/>
        <w:rPr>
          <w:lang w:val="en-GB"/>
        </w:rPr>
      </w:pPr>
      <w:r>
        <w:rPr>
          <w:lang w:val="en-GB"/>
        </w:rPr>
        <w:lastRenderedPageBreak/>
        <w:t>Festplatten konfigurieren</w:t>
      </w:r>
    </w:p>
    <w:p w14:paraId="189E9E3B" w14:textId="6BBB95A9" w:rsidR="00947639" w:rsidRPr="00947639" w:rsidRDefault="00947639" w:rsidP="00947639">
      <w:pPr>
        <w:rPr>
          <w:lang w:val="en-GB"/>
        </w:rPr>
      </w:pPr>
      <w:r>
        <w:rPr>
          <w:lang w:val="en-GB"/>
        </w:rPr>
        <w:t xml:space="preserve">Unter </w:t>
      </w:r>
      <w:r w:rsidR="00F4015D">
        <w:rPr>
          <w:lang w:val="en-GB"/>
        </w:rPr>
        <w:t>“</w:t>
      </w:r>
      <w:r>
        <w:rPr>
          <w:lang w:val="en-GB"/>
        </w:rPr>
        <w:t>Disks</w:t>
      </w:r>
      <w:r w:rsidRPr="00947639">
        <w:rPr>
          <w:lang w:val="en-GB"/>
        </w:rPr>
        <w:sym w:font="Wingdings" w:char="F0E0"/>
      </w:r>
      <w:r>
        <w:rPr>
          <w:lang w:val="en-GB"/>
        </w:rPr>
        <w:t>Management</w:t>
      </w:r>
      <w:r w:rsidR="00F4015D">
        <w:rPr>
          <w:lang w:val="en-GB"/>
        </w:rPr>
        <w:t>”</w:t>
      </w:r>
      <w:r w:rsidR="00C70BC5">
        <w:rPr>
          <w:lang w:val="en-GB"/>
        </w:rPr>
        <w:t xml:space="preserve"> kann man die Festplatten zuerst hinzufügen, dann formatieren und schlussendlich raiden.</w:t>
      </w:r>
    </w:p>
    <w:p w14:paraId="05F79BD9" w14:textId="04FAC387" w:rsidR="00947639" w:rsidRPr="00947639" w:rsidRDefault="00947639" w:rsidP="00947639">
      <w:pPr>
        <w:rPr>
          <w:lang w:val="en-GB"/>
        </w:rPr>
      </w:pPr>
      <w:r w:rsidRPr="00947639">
        <w:rPr>
          <w:noProof/>
          <w:lang w:val="en-GB"/>
        </w:rPr>
        <w:drawing>
          <wp:inline distT="0" distB="0" distL="0" distR="0" wp14:anchorId="232BC991" wp14:editId="01B3E023">
            <wp:extent cx="5760720" cy="1224915"/>
            <wp:effectExtent l="0" t="0" r="0" b="0"/>
            <wp:docPr id="79" name="Grafik 7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fik 79" descr="Ein Bild, das Text enthält.&#10;&#10;Automatisch generierte Beschreibung"/>
                    <pic:cNvPicPr/>
                  </pic:nvPicPr>
                  <pic:blipFill>
                    <a:blip r:embed="rId106"/>
                    <a:stretch>
                      <a:fillRect/>
                    </a:stretch>
                  </pic:blipFill>
                  <pic:spPr>
                    <a:xfrm>
                      <a:off x="0" y="0"/>
                      <a:ext cx="5760720" cy="1224915"/>
                    </a:xfrm>
                    <a:prstGeom prst="rect">
                      <a:avLst/>
                    </a:prstGeom>
                  </pic:spPr>
                </pic:pic>
              </a:graphicData>
            </a:graphic>
          </wp:inline>
        </w:drawing>
      </w:r>
    </w:p>
    <w:p w14:paraId="3F7CF6E7" w14:textId="743996EE" w:rsidR="00013DCB" w:rsidRDefault="00013DCB" w:rsidP="006739C2">
      <w:pPr>
        <w:pStyle w:val="berschrift4"/>
        <w:rPr>
          <w:lang w:val="en-GB"/>
        </w:rPr>
      </w:pPr>
      <w:r>
        <w:rPr>
          <w:lang w:val="en-GB"/>
        </w:rPr>
        <w:t>Raid konfigurieren</w:t>
      </w:r>
    </w:p>
    <w:p w14:paraId="606017A7" w14:textId="3DD6417F" w:rsidR="00BF075F" w:rsidRPr="00BF075F" w:rsidRDefault="00BF075F" w:rsidP="00BF075F">
      <w:pPr>
        <w:rPr>
          <w:lang w:val="en-GB"/>
        </w:rPr>
      </w:pPr>
      <w:r>
        <w:rPr>
          <w:lang w:val="en-GB"/>
        </w:rPr>
        <w:t xml:space="preserve">Unter </w:t>
      </w:r>
      <w:r w:rsidR="00F4015D">
        <w:rPr>
          <w:lang w:val="en-GB"/>
        </w:rPr>
        <w:t>“</w:t>
      </w:r>
      <w:r>
        <w:rPr>
          <w:lang w:val="en-GB"/>
        </w:rPr>
        <w:t>Disks</w:t>
      </w:r>
      <w:r w:rsidRPr="00BF075F">
        <w:rPr>
          <w:lang w:val="en-GB"/>
        </w:rPr>
        <w:sym w:font="Wingdings" w:char="F0E0"/>
      </w:r>
      <w:r>
        <w:rPr>
          <w:lang w:val="en-GB"/>
        </w:rPr>
        <w:t>Software RAID</w:t>
      </w:r>
      <w:r w:rsidR="00F4015D">
        <w:rPr>
          <w:lang w:val="en-GB"/>
        </w:rPr>
        <w:t>”</w:t>
      </w:r>
      <w:r>
        <w:rPr>
          <w:lang w:val="en-GB"/>
        </w:rPr>
        <w:t xml:space="preserve"> kann man dann das RAID-System konfigurieren und aufsetzen. Wir haben ein RAID1 namens RaidShadowLegends aufgesetzt.</w:t>
      </w:r>
    </w:p>
    <w:p w14:paraId="45844A7F" w14:textId="4D24777B" w:rsidR="00BF075F" w:rsidRPr="00BF075F" w:rsidRDefault="00BF075F" w:rsidP="00BF075F">
      <w:pPr>
        <w:rPr>
          <w:lang w:val="en-GB"/>
        </w:rPr>
      </w:pPr>
      <w:r w:rsidRPr="00BF075F">
        <w:rPr>
          <w:noProof/>
          <w:lang w:val="en-GB"/>
        </w:rPr>
        <w:drawing>
          <wp:inline distT="0" distB="0" distL="0" distR="0" wp14:anchorId="0B088ED7" wp14:editId="6CAA48E6">
            <wp:extent cx="5760720" cy="1092200"/>
            <wp:effectExtent l="0" t="0" r="0" b="0"/>
            <wp:docPr id="80" name="Grafik 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descr="Ein Bild, das Text enthält.&#10;&#10;Automatisch generierte Beschreibung"/>
                    <pic:cNvPicPr/>
                  </pic:nvPicPr>
                  <pic:blipFill>
                    <a:blip r:embed="rId107"/>
                    <a:stretch>
                      <a:fillRect/>
                    </a:stretch>
                  </pic:blipFill>
                  <pic:spPr>
                    <a:xfrm>
                      <a:off x="0" y="0"/>
                      <a:ext cx="5760720" cy="1092200"/>
                    </a:xfrm>
                    <a:prstGeom prst="rect">
                      <a:avLst/>
                    </a:prstGeom>
                  </pic:spPr>
                </pic:pic>
              </a:graphicData>
            </a:graphic>
          </wp:inline>
        </w:drawing>
      </w:r>
    </w:p>
    <w:p w14:paraId="6C07ABCB" w14:textId="3A78BC9B" w:rsidR="00013DCB" w:rsidRDefault="00013DCB" w:rsidP="006739C2">
      <w:pPr>
        <w:pStyle w:val="berschrift4"/>
        <w:rPr>
          <w:lang w:val="en-GB"/>
        </w:rPr>
      </w:pPr>
      <w:r>
        <w:rPr>
          <w:lang w:val="en-GB"/>
        </w:rPr>
        <w:t>SMB konfigurieren</w:t>
      </w:r>
    </w:p>
    <w:p w14:paraId="44E86325" w14:textId="067E14B5" w:rsidR="006D06B0" w:rsidRPr="006D06B0" w:rsidRDefault="00AF1D9B" w:rsidP="006D06B0">
      <w:pPr>
        <w:rPr>
          <w:lang w:val="en-GB"/>
        </w:rPr>
      </w:pPr>
      <w:r>
        <w:rPr>
          <w:lang w:val="en-GB"/>
        </w:rPr>
        <w:t xml:space="preserve">Um SMB (Server Message Block(s)) zu aktivieren, gehen Sie im Overview zu </w:t>
      </w:r>
      <w:r w:rsidRPr="00AF1D9B">
        <w:rPr>
          <w:rFonts w:ascii="Lato" w:hAnsi="Lato"/>
          <w:lang w:val="en-GB"/>
        </w:rPr>
        <w:t xml:space="preserve">“Service </w:t>
      </w:r>
      <w:r w:rsidRPr="00AF1D9B">
        <w:rPr>
          <w:rFonts w:ascii="Lato" w:hAnsi="Lato"/>
          <w:lang w:val="en-GB"/>
        </w:rPr>
        <w:sym w:font="Wingdings" w:char="F0E0"/>
      </w:r>
      <w:r w:rsidRPr="00AF1D9B">
        <w:rPr>
          <w:rFonts w:ascii="Lato" w:hAnsi="Lato"/>
          <w:lang w:val="en-GB"/>
        </w:rPr>
        <w:t xml:space="preserve"> SMB”</w:t>
      </w:r>
    </w:p>
    <w:p w14:paraId="25AD1BDF" w14:textId="2124BD36" w:rsidR="000808F6" w:rsidRDefault="000808F6" w:rsidP="006739C2">
      <w:pPr>
        <w:pStyle w:val="berschrift4"/>
        <w:rPr>
          <w:lang w:val="en-GB"/>
        </w:rPr>
      </w:pPr>
      <w:r>
        <w:rPr>
          <w:lang w:val="en-GB"/>
        </w:rPr>
        <w:t>NTP konfigurieren</w:t>
      </w:r>
    </w:p>
    <w:p w14:paraId="197B79A4" w14:textId="6B53EB58" w:rsidR="000808F6" w:rsidRPr="000808F6" w:rsidRDefault="000808F6" w:rsidP="000808F6">
      <w:pPr>
        <w:rPr>
          <w:lang w:val="en-GB"/>
        </w:rPr>
      </w:pPr>
      <w:r>
        <w:rPr>
          <w:lang w:val="en-GB"/>
        </w:rPr>
        <w:t>Damit der XigmaNAS Server die Zeit des Windows Servers verwendest, kann man in dem Feld NTP Time Server unter “System</w:t>
      </w:r>
      <w:r w:rsidRPr="000808F6">
        <w:rPr>
          <w:lang w:val="en-GB"/>
        </w:rPr>
        <w:sym w:font="Wingdings" w:char="F0E0"/>
      </w:r>
      <w:r>
        <w:rPr>
          <w:lang w:val="en-GB"/>
        </w:rPr>
        <w:t>General” den Server mit Domainname eintragen. Außerdem muss man beim Hostnamen die Domain angeben.</w:t>
      </w:r>
    </w:p>
    <w:p w14:paraId="1BFAC6CC" w14:textId="4ED7D4F8" w:rsidR="00DD6379" w:rsidRDefault="00817301" w:rsidP="000808F6">
      <w:pPr>
        <w:rPr>
          <w:lang w:val="en-GB"/>
        </w:rPr>
      </w:pPr>
      <w:r w:rsidRPr="00817301">
        <w:rPr>
          <w:noProof/>
          <w:lang w:val="en-GB"/>
        </w:rPr>
        <w:drawing>
          <wp:inline distT="0" distB="0" distL="0" distR="0" wp14:anchorId="49121259" wp14:editId="5BBB8383">
            <wp:extent cx="5414752" cy="3446891"/>
            <wp:effectExtent l="0" t="0" r="0" b="1270"/>
            <wp:docPr id="84" name="Grafik 8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fik 84" descr="Ein Bild, das Text enthält.&#10;&#10;Automatisch generierte Beschreibung"/>
                    <pic:cNvPicPr/>
                  </pic:nvPicPr>
                  <pic:blipFill>
                    <a:blip r:embed="rId108"/>
                    <a:stretch>
                      <a:fillRect/>
                    </a:stretch>
                  </pic:blipFill>
                  <pic:spPr>
                    <a:xfrm>
                      <a:off x="0" y="0"/>
                      <a:ext cx="5416248" cy="3447843"/>
                    </a:xfrm>
                    <a:prstGeom prst="rect">
                      <a:avLst/>
                    </a:prstGeom>
                  </pic:spPr>
                </pic:pic>
              </a:graphicData>
            </a:graphic>
          </wp:inline>
        </w:drawing>
      </w:r>
    </w:p>
    <w:p w14:paraId="20D697DD" w14:textId="6D1EE2EC" w:rsidR="00970F19" w:rsidRDefault="00DD6379" w:rsidP="006D06B0">
      <w:pPr>
        <w:rPr>
          <w:lang w:val="en-GB"/>
        </w:rPr>
      </w:pPr>
      <w:r w:rsidRPr="00DD6379">
        <w:rPr>
          <w:noProof/>
          <w:lang w:val="en-GB"/>
        </w:rPr>
        <w:lastRenderedPageBreak/>
        <w:drawing>
          <wp:inline distT="0" distB="0" distL="0" distR="0" wp14:anchorId="7256FBF2" wp14:editId="43B10EFB">
            <wp:extent cx="4523165" cy="3233605"/>
            <wp:effectExtent l="0" t="0" r="0" b="5080"/>
            <wp:docPr id="60" name="Grafik 6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descr="Ein Bild, das Text enthält.&#10;&#10;Automatisch generierte Beschreibung"/>
                    <pic:cNvPicPr/>
                  </pic:nvPicPr>
                  <pic:blipFill>
                    <a:blip r:embed="rId109">
                      <a:extLst>
                        <a:ext uri="{28A0092B-C50C-407E-A947-70E740481C1C}">
                          <a14:useLocalDpi xmlns:a14="http://schemas.microsoft.com/office/drawing/2010/main" val="0"/>
                        </a:ext>
                      </a:extLst>
                    </a:blip>
                    <a:stretch>
                      <a:fillRect/>
                    </a:stretch>
                  </pic:blipFill>
                  <pic:spPr>
                    <a:xfrm>
                      <a:off x="0" y="0"/>
                      <a:ext cx="4530469" cy="3238826"/>
                    </a:xfrm>
                    <a:prstGeom prst="rect">
                      <a:avLst/>
                    </a:prstGeom>
                  </pic:spPr>
                </pic:pic>
              </a:graphicData>
            </a:graphic>
          </wp:inline>
        </w:drawing>
      </w:r>
    </w:p>
    <w:p w14:paraId="54F47C35" w14:textId="0300FBDB" w:rsidR="000E08A2" w:rsidRDefault="000E08A2" w:rsidP="006D06B0">
      <w:pPr>
        <w:rPr>
          <w:lang w:val="en-GB"/>
        </w:rPr>
      </w:pPr>
      <w:r w:rsidRPr="000E08A2">
        <w:rPr>
          <w:rFonts w:ascii="Poppins" w:hAnsi="Poppins" w:cs="Poppins"/>
          <w:lang w:val="en-GB"/>
        </w:rPr>
        <w:t>zusätzliche Informationen zu NTP:</w:t>
      </w:r>
      <w:r>
        <w:rPr>
          <w:lang w:val="en-GB"/>
        </w:rPr>
        <w:t xml:space="preserve"> NTP ist das Network Time Protocol, ein Protokoll, welches nach daytime und time entwickelt wurde, allerdings hat es einen großen Vorteil / Verbesserung: NTP berücksichtigt die Packetlaufzeit, weshalb es nicht nur sekundengenau, </w:t>
      </w:r>
      <w:r w:rsidR="00111928">
        <w:rPr>
          <w:lang w:val="en-GB"/>
        </w:rPr>
        <w:t>sondern auch auf 10 Millisekunden.</w:t>
      </w:r>
    </w:p>
    <w:p w14:paraId="57CAC438" w14:textId="2A5584AF" w:rsidR="0031798E" w:rsidRDefault="0031798E" w:rsidP="006D06B0">
      <w:pPr>
        <w:rPr>
          <w:lang w:val="en-GB"/>
        </w:rPr>
      </w:pPr>
      <w:r>
        <w:rPr>
          <w:lang w:val="en-GB"/>
        </w:rPr>
        <w:t>Bzw</w:t>
      </w:r>
      <w:r w:rsidR="00360BC7">
        <w:rPr>
          <w:lang w:val="en-GB"/>
        </w:rPr>
        <w:t>.</w:t>
      </w:r>
      <w:r>
        <w:rPr>
          <w:lang w:val="en-GB"/>
        </w:rPr>
        <w:t xml:space="preserve"> Wikipedia: </w:t>
      </w:r>
      <w:r w:rsidR="00360BC7" w:rsidRPr="00360BC7">
        <w:rPr>
          <w:lang w:val="en-GB"/>
        </w:rPr>
        <w:t>Das Network Time Protocol (NTP) ist ein Standard zur Synchronisierung von Echtzeituhren in Computersystemen über paketbasierte Kommunikationsnetze. NTP verwendet das verbindungslose Transportprotokoll UDP oder das verbindungsbezogene TCP. Es wurde speziell entwickelt, um eine zuverlässige Zeitangabe über Netzwerke mit variabler Paketlaufzeit zu ermöglichen.</w:t>
      </w:r>
    </w:p>
    <w:p w14:paraId="2DD000BF" w14:textId="7D168423" w:rsidR="006739C2" w:rsidRDefault="006739C2" w:rsidP="006739C2">
      <w:pPr>
        <w:pStyle w:val="berschrift3"/>
        <w:rPr>
          <w:lang w:val="en-GB"/>
        </w:rPr>
      </w:pPr>
      <w:r>
        <w:rPr>
          <w:lang w:val="en-GB"/>
        </w:rPr>
        <w:t>XigmaNAS zur Domain hinzufügen</w:t>
      </w:r>
    </w:p>
    <w:p w14:paraId="63D83B88" w14:textId="6F551A7C" w:rsidR="006739C2" w:rsidRDefault="00B37C10" w:rsidP="00B37C10">
      <w:pPr>
        <w:pStyle w:val="berschrift4"/>
        <w:rPr>
          <w:lang w:val="en-GB"/>
        </w:rPr>
      </w:pPr>
      <w:r>
        <w:rPr>
          <w:lang w:val="en-GB"/>
        </w:rPr>
        <w:t>Neuen XigmaNAS Benutzer erstellen</w:t>
      </w:r>
    </w:p>
    <w:p w14:paraId="2EE6048E" w14:textId="44F37DE8" w:rsidR="00B37C10" w:rsidRDefault="00B37C10" w:rsidP="00B37C10">
      <w:pPr>
        <w:rPr>
          <w:lang w:val="en-GB"/>
        </w:rPr>
      </w:pPr>
      <w:r>
        <w:rPr>
          <w:lang w:val="en-GB"/>
        </w:rPr>
        <w:t>Als erstes erstellen wir einen neuen Benutzer, weil wir diesen benötigen, um uns in der Domain anmelden zu können.</w:t>
      </w:r>
    </w:p>
    <w:p w14:paraId="4C32088C" w14:textId="3291CC3C" w:rsidR="0017683B" w:rsidRDefault="00BD4895" w:rsidP="00B37C10">
      <w:pPr>
        <w:rPr>
          <w:lang w:val="en-GB"/>
        </w:rPr>
      </w:pPr>
      <w:r w:rsidRPr="00BD4895">
        <w:rPr>
          <w:noProof/>
          <w:lang w:val="en-GB"/>
        </w:rPr>
        <w:drawing>
          <wp:inline distT="0" distB="0" distL="0" distR="0" wp14:anchorId="525E4112" wp14:editId="7A989D94">
            <wp:extent cx="3191686" cy="2369489"/>
            <wp:effectExtent l="0" t="0" r="8890" b="0"/>
            <wp:docPr id="57" name="Grafik 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enthält.&#10;&#10;Automatisch generierte Beschreibung"/>
                    <pic:cNvPicPr/>
                  </pic:nvPicPr>
                  <pic:blipFill>
                    <a:blip r:embed="rId110"/>
                    <a:stretch>
                      <a:fillRect/>
                    </a:stretch>
                  </pic:blipFill>
                  <pic:spPr>
                    <a:xfrm>
                      <a:off x="0" y="0"/>
                      <a:ext cx="3199219" cy="2375082"/>
                    </a:xfrm>
                    <a:prstGeom prst="rect">
                      <a:avLst/>
                    </a:prstGeom>
                  </pic:spPr>
                </pic:pic>
              </a:graphicData>
            </a:graphic>
          </wp:inline>
        </w:drawing>
      </w:r>
    </w:p>
    <w:p w14:paraId="1E54F6C9" w14:textId="62E5AE10" w:rsidR="00A765B5" w:rsidRDefault="00F4661F" w:rsidP="00832DB6">
      <w:pPr>
        <w:pStyle w:val="berschrift4"/>
        <w:rPr>
          <w:lang w:val="en-GB"/>
        </w:rPr>
      </w:pPr>
      <w:r>
        <w:rPr>
          <w:lang w:val="en-GB"/>
        </w:rPr>
        <w:lastRenderedPageBreak/>
        <w:t>Domainenintegration</w:t>
      </w:r>
    </w:p>
    <w:p w14:paraId="205381B8" w14:textId="6B454FF5" w:rsidR="00F4661F" w:rsidRDefault="00F4661F" w:rsidP="00F4661F">
      <w:pPr>
        <w:rPr>
          <w:lang w:val="en-GB"/>
        </w:rPr>
      </w:pPr>
      <w:r>
        <w:rPr>
          <w:lang w:val="en-GB"/>
        </w:rPr>
        <w:t xml:space="preserve">Gehen Sie in der Overview von XigmaNAS zu </w:t>
      </w:r>
      <w:r w:rsidRPr="0059016B">
        <w:rPr>
          <w:rFonts w:ascii="Lato" w:hAnsi="Lato"/>
          <w:lang w:val="en-GB"/>
        </w:rPr>
        <w:t>“Access</w:t>
      </w:r>
      <w:r w:rsidRPr="0059016B">
        <w:rPr>
          <w:rFonts w:ascii="Lato" w:hAnsi="Lato"/>
          <w:lang w:val="en-GB"/>
        </w:rPr>
        <w:sym w:font="Wingdings" w:char="F0E0"/>
      </w:r>
      <w:r w:rsidRPr="0059016B">
        <w:rPr>
          <w:rFonts w:ascii="Lato" w:hAnsi="Lato"/>
          <w:lang w:val="en-GB"/>
        </w:rPr>
        <w:t>Active Directory”</w:t>
      </w:r>
      <w:r>
        <w:rPr>
          <w:lang w:val="en-GB"/>
        </w:rPr>
        <w:t xml:space="preserve"> und aktivieren Sie dieses Active Directory</w:t>
      </w:r>
      <w:r w:rsidR="008F21FD">
        <w:rPr>
          <w:lang w:val="en-GB"/>
        </w:rPr>
        <w:t>.</w:t>
      </w:r>
      <w:r w:rsidR="008B2E3E">
        <w:rPr>
          <w:lang w:val="en-GB"/>
        </w:rPr>
        <w:t xml:space="preserve"> Konfigurieren Sie die Felder richtig</w:t>
      </w:r>
      <w:r w:rsidR="00FF5CE7">
        <w:rPr>
          <w:lang w:val="en-GB"/>
        </w:rPr>
        <w:t xml:space="preserve"> (Passoword: User123):</w:t>
      </w:r>
    </w:p>
    <w:p w14:paraId="15B0B8B9" w14:textId="1FD71B2C" w:rsidR="00FD1840" w:rsidRDefault="0065451E" w:rsidP="00F4661F">
      <w:pPr>
        <w:rPr>
          <w:lang w:val="en-GB"/>
        </w:rPr>
      </w:pPr>
      <w:r w:rsidRPr="0065451E">
        <w:rPr>
          <w:noProof/>
          <w:lang w:val="en-GB"/>
        </w:rPr>
        <w:drawing>
          <wp:inline distT="0" distB="0" distL="0" distR="0" wp14:anchorId="1A3A397C" wp14:editId="4BE23445">
            <wp:extent cx="5760720" cy="2532380"/>
            <wp:effectExtent l="0" t="0" r="0" b="127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532380"/>
                    </a:xfrm>
                    <a:prstGeom prst="rect">
                      <a:avLst/>
                    </a:prstGeom>
                  </pic:spPr>
                </pic:pic>
              </a:graphicData>
            </a:graphic>
          </wp:inline>
        </w:drawing>
      </w:r>
    </w:p>
    <w:p w14:paraId="522947C8" w14:textId="72BA9242" w:rsidR="00795720" w:rsidRDefault="00795720" w:rsidP="00795720">
      <w:pPr>
        <w:pStyle w:val="berschrift4"/>
        <w:rPr>
          <w:lang w:val="en-GB"/>
        </w:rPr>
      </w:pPr>
      <w:r>
        <w:rPr>
          <w:lang w:val="en-GB"/>
        </w:rPr>
        <w:t>SMB auf AD umstellen</w:t>
      </w:r>
    </w:p>
    <w:p w14:paraId="7A89E0B0" w14:textId="3940D36F" w:rsidR="00795720" w:rsidRDefault="00795720" w:rsidP="00795720">
      <w:pPr>
        <w:rPr>
          <w:lang w:val="en-GB"/>
        </w:rPr>
      </w:pPr>
      <w:r>
        <w:rPr>
          <w:lang w:val="en-GB"/>
        </w:rPr>
        <w:t>Gehen Sie in die SMB-Einstellungen (</w:t>
      </w:r>
      <w:r w:rsidRPr="00477C1E">
        <w:rPr>
          <w:rFonts w:ascii="Lato" w:hAnsi="Lato"/>
          <w:lang w:val="en-GB"/>
        </w:rPr>
        <w:t>“Services</w:t>
      </w:r>
      <w:r w:rsidRPr="00477C1E">
        <w:rPr>
          <w:rFonts w:ascii="Lato" w:hAnsi="Lato"/>
          <w:lang w:val="en-GB"/>
        </w:rPr>
        <w:sym w:font="Wingdings" w:char="F0E0"/>
      </w:r>
      <w:r w:rsidRPr="00477C1E">
        <w:rPr>
          <w:rFonts w:ascii="Lato" w:hAnsi="Lato"/>
          <w:lang w:val="en-GB"/>
        </w:rPr>
        <w:t>SMB”</w:t>
      </w:r>
      <w:r>
        <w:rPr>
          <w:lang w:val="en-GB"/>
        </w:rPr>
        <w:t>) und editieren Sie die Einstellungen auf Active Directory um.</w:t>
      </w:r>
      <w:r w:rsidR="00496994">
        <w:rPr>
          <w:lang w:val="en-GB"/>
        </w:rPr>
        <w:t xml:space="preserve"> Konfigurieren Sie die WINS-Server-IP-Adresse und die Workgroup:</w:t>
      </w:r>
    </w:p>
    <w:p w14:paraId="41E82142" w14:textId="726CA4EC" w:rsidR="004C7B1C" w:rsidRDefault="004C7B1C" w:rsidP="00795720">
      <w:pPr>
        <w:rPr>
          <w:lang w:val="en-GB"/>
        </w:rPr>
      </w:pPr>
      <w:r w:rsidRPr="004C7B1C">
        <w:rPr>
          <w:noProof/>
          <w:lang w:val="en-GB"/>
        </w:rPr>
        <w:drawing>
          <wp:inline distT="0" distB="0" distL="0" distR="0" wp14:anchorId="4CFFE3ED" wp14:editId="3FFC1E7F">
            <wp:extent cx="3970226" cy="3108960"/>
            <wp:effectExtent l="0" t="0" r="0" b="0"/>
            <wp:docPr id="86" name="Grafik 8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fik 86" descr="Ein Bild, das Text enthält.&#10;&#10;Automatisch generierte Beschreibung"/>
                    <pic:cNvPicPr/>
                  </pic:nvPicPr>
                  <pic:blipFill>
                    <a:blip r:embed="rId112"/>
                    <a:stretch>
                      <a:fillRect/>
                    </a:stretch>
                  </pic:blipFill>
                  <pic:spPr>
                    <a:xfrm>
                      <a:off x="0" y="0"/>
                      <a:ext cx="3970803" cy="3109412"/>
                    </a:xfrm>
                    <a:prstGeom prst="rect">
                      <a:avLst/>
                    </a:prstGeom>
                  </pic:spPr>
                </pic:pic>
              </a:graphicData>
            </a:graphic>
          </wp:inline>
        </w:drawing>
      </w:r>
    </w:p>
    <w:p w14:paraId="1D0A8A22" w14:textId="6DC93A70" w:rsidR="004C7B1C" w:rsidRDefault="00375629" w:rsidP="004C7B1C">
      <w:pPr>
        <w:pStyle w:val="berschrift4"/>
        <w:rPr>
          <w:lang w:val="en-GB"/>
        </w:rPr>
      </w:pPr>
      <w:r>
        <w:rPr>
          <w:lang w:val="en-GB"/>
        </w:rPr>
        <w:t>Neuen Computer in OU verschieben</w:t>
      </w:r>
    </w:p>
    <w:p w14:paraId="5BD3BF9D" w14:textId="335907DA" w:rsidR="00627915" w:rsidRPr="00627915" w:rsidRDefault="00627915" w:rsidP="00627915">
      <w:pPr>
        <w:rPr>
          <w:lang w:val="en-GB"/>
        </w:rPr>
      </w:pPr>
      <w:r>
        <w:rPr>
          <w:lang w:val="en-GB"/>
        </w:rPr>
        <w:t xml:space="preserve">Zur besseren Strukturierung verschieben wir den neuen Computer nach </w:t>
      </w:r>
      <w:r w:rsidRPr="008B2E3E">
        <w:rPr>
          <w:rFonts w:ascii="Lato" w:hAnsi="Lato"/>
          <w:lang w:val="en-GB"/>
        </w:rPr>
        <w:t>“Schule</w:t>
      </w:r>
      <w:r w:rsidRPr="008B2E3E">
        <w:rPr>
          <w:rFonts w:ascii="Lato" w:hAnsi="Lato"/>
          <w:lang w:val="en-GB"/>
        </w:rPr>
        <w:sym w:font="Wingdings" w:char="F0E0"/>
      </w:r>
      <w:r w:rsidRPr="008B2E3E">
        <w:rPr>
          <w:rFonts w:ascii="Lato" w:hAnsi="Lato"/>
          <w:lang w:val="en-GB"/>
        </w:rPr>
        <w:t>Computers”</w:t>
      </w:r>
      <w:r>
        <w:rPr>
          <w:lang w:val="en-GB"/>
        </w:rPr>
        <w:t>.</w:t>
      </w:r>
    </w:p>
    <w:p w14:paraId="26D5F688" w14:textId="0ADE5A74" w:rsidR="004C7B1C" w:rsidRDefault="0002058D" w:rsidP="00795720">
      <w:pPr>
        <w:rPr>
          <w:lang w:val="en-GB"/>
        </w:rPr>
      </w:pPr>
      <w:r w:rsidRPr="0002058D">
        <w:rPr>
          <w:noProof/>
          <w:lang w:val="en-GB"/>
        </w:rPr>
        <w:lastRenderedPageBreak/>
        <w:drawing>
          <wp:inline distT="0" distB="0" distL="0" distR="0" wp14:anchorId="7E774010" wp14:editId="462AC966">
            <wp:extent cx="3501934" cy="2949934"/>
            <wp:effectExtent l="0" t="0" r="3810" b="3175"/>
            <wp:docPr id="88" name="Grafik 8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fik 88" descr="Ein Bild, das Text enthält.&#10;&#10;Automatisch generierte Beschreibung"/>
                    <pic:cNvPicPr/>
                  </pic:nvPicPr>
                  <pic:blipFill>
                    <a:blip r:embed="rId113"/>
                    <a:stretch>
                      <a:fillRect/>
                    </a:stretch>
                  </pic:blipFill>
                  <pic:spPr>
                    <a:xfrm>
                      <a:off x="0" y="0"/>
                      <a:ext cx="3505894" cy="2953269"/>
                    </a:xfrm>
                    <a:prstGeom prst="rect">
                      <a:avLst/>
                    </a:prstGeom>
                  </pic:spPr>
                </pic:pic>
              </a:graphicData>
            </a:graphic>
          </wp:inline>
        </w:drawing>
      </w:r>
    </w:p>
    <w:p w14:paraId="1E553A7A" w14:textId="42030041" w:rsidR="00D80A22" w:rsidRDefault="00D80A22" w:rsidP="00D80A22">
      <w:pPr>
        <w:pStyle w:val="berschrift4"/>
        <w:rPr>
          <w:lang w:val="en-GB"/>
        </w:rPr>
      </w:pPr>
      <w:r>
        <w:rPr>
          <w:lang w:val="en-GB"/>
        </w:rPr>
        <w:t>SMB Share hinzufügen</w:t>
      </w:r>
    </w:p>
    <w:p w14:paraId="079DBAE4" w14:textId="3124D5C1" w:rsidR="00D80A22" w:rsidRPr="00D80A22" w:rsidRDefault="00D80A22" w:rsidP="00D80A22">
      <w:pPr>
        <w:rPr>
          <w:lang w:val="en-GB"/>
        </w:rPr>
      </w:pPr>
      <w:r w:rsidRPr="00D80A22">
        <w:rPr>
          <w:noProof/>
          <w:lang w:val="en-GB"/>
        </w:rPr>
        <w:drawing>
          <wp:anchor distT="0" distB="0" distL="114300" distR="114300" simplePos="0" relativeHeight="251658252" behindDoc="0" locked="0" layoutInCell="1" allowOverlap="1" wp14:anchorId="15A8B52C" wp14:editId="727D3108">
            <wp:simplePos x="0" y="0"/>
            <wp:positionH relativeFrom="column">
              <wp:posOffset>3218511</wp:posOffset>
            </wp:positionH>
            <wp:positionV relativeFrom="paragraph">
              <wp:posOffset>195580</wp:posOffset>
            </wp:positionV>
            <wp:extent cx="203200" cy="198755"/>
            <wp:effectExtent l="0" t="0" r="6350" b="0"/>
            <wp:wrapThrough wrapText="bothSides">
              <wp:wrapPolygon edited="0">
                <wp:start x="0" y="0"/>
                <wp:lineTo x="0" y="18633"/>
                <wp:lineTo x="20250" y="18633"/>
                <wp:lineTo x="20250" y="0"/>
                <wp:lineTo x="0" y="0"/>
              </wp:wrapPolygon>
            </wp:wrapThrough>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03200" cy="198755"/>
                    </a:xfrm>
                    <a:prstGeom prst="rect">
                      <a:avLst/>
                    </a:prstGeom>
                  </pic:spPr>
                </pic:pic>
              </a:graphicData>
            </a:graphic>
            <wp14:sizeRelH relativeFrom="margin">
              <wp14:pctWidth>0</wp14:pctWidth>
            </wp14:sizeRelH>
            <wp14:sizeRelV relativeFrom="margin">
              <wp14:pctHeight>0</wp14:pctHeight>
            </wp14:sizeRelV>
          </wp:anchor>
        </w:drawing>
      </w:r>
      <w:r>
        <w:rPr>
          <w:lang w:val="en-GB"/>
        </w:rPr>
        <w:t>Damit nun alle Clients und Server auf die Daten vom Xigma NAS Server zugreifen können, gehen Sie zu den “SMB-Settings</w:t>
      </w:r>
      <w:r w:rsidRPr="00D80A22">
        <w:rPr>
          <w:lang w:val="en-GB"/>
        </w:rPr>
        <w:sym w:font="Wingdings" w:char="F0E0"/>
      </w:r>
      <w:r>
        <w:rPr>
          <w:lang w:val="en-GB"/>
        </w:rPr>
        <w:t>Shares”. Fügen Sie über dieses – Symbol einen neuen Share hinzu und konfigurieren Sie diesen nach Ihren Bedürfnissen.</w:t>
      </w:r>
    </w:p>
    <w:p w14:paraId="3D3366E3" w14:textId="4B6F40A5" w:rsidR="00D80A22" w:rsidRDefault="00D80A22" w:rsidP="00D80A22">
      <w:pPr>
        <w:rPr>
          <w:lang w:val="en-GB"/>
        </w:rPr>
      </w:pPr>
      <w:r w:rsidRPr="00D80A22">
        <w:rPr>
          <w:noProof/>
          <w:lang w:val="en-GB"/>
        </w:rPr>
        <w:drawing>
          <wp:inline distT="0" distB="0" distL="0" distR="0" wp14:anchorId="77561BF0" wp14:editId="47CEFE16">
            <wp:extent cx="5760720" cy="1056640"/>
            <wp:effectExtent l="0" t="0" r="0" b="0"/>
            <wp:docPr id="89" name="Grafik 8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fik 89" descr="Ein Bild, das Text enthält.&#10;&#10;Automatisch generierte Beschreibung"/>
                    <pic:cNvPicPr/>
                  </pic:nvPicPr>
                  <pic:blipFill>
                    <a:blip r:embed="rId115"/>
                    <a:stretch>
                      <a:fillRect/>
                    </a:stretch>
                  </pic:blipFill>
                  <pic:spPr>
                    <a:xfrm>
                      <a:off x="0" y="0"/>
                      <a:ext cx="5760720" cy="1056640"/>
                    </a:xfrm>
                    <a:prstGeom prst="rect">
                      <a:avLst/>
                    </a:prstGeom>
                  </pic:spPr>
                </pic:pic>
              </a:graphicData>
            </a:graphic>
          </wp:inline>
        </w:drawing>
      </w:r>
    </w:p>
    <w:p w14:paraId="3C93026A" w14:textId="45A1B76A" w:rsidR="00CE5E34" w:rsidRDefault="00202769" w:rsidP="00D80A22">
      <w:pPr>
        <w:rPr>
          <w:lang w:val="en-GB"/>
        </w:rPr>
      </w:pPr>
      <w:r>
        <w:rPr>
          <w:lang w:val="en-GB"/>
        </w:rPr>
        <w:t>Überprüfen Sie die Einstellungen, indem Sie beim Server oder Client “\\XIGMANAS” in die Adressleiste beim Explorer eingeben und hoffentlich den Share sehen:</w:t>
      </w:r>
    </w:p>
    <w:p w14:paraId="6F998959" w14:textId="060FCA1E" w:rsidR="00202769" w:rsidRDefault="00D40ABC" w:rsidP="00D80A22">
      <w:pPr>
        <w:rPr>
          <w:lang w:val="en-GB"/>
        </w:rPr>
      </w:pPr>
      <w:r w:rsidRPr="00D40ABC">
        <w:rPr>
          <w:noProof/>
          <w:lang w:val="en-GB"/>
        </w:rPr>
        <w:drawing>
          <wp:anchor distT="0" distB="0" distL="114300" distR="114300" simplePos="0" relativeHeight="251658257" behindDoc="0" locked="0" layoutInCell="1" allowOverlap="1" wp14:anchorId="424CB5FF" wp14:editId="6AF66755">
            <wp:simplePos x="0" y="0"/>
            <wp:positionH relativeFrom="column">
              <wp:posOffset>2737485</wp:posOffset>
            </wp:positionH>
            <wp:positionV relativeFrom="paragraph">
              <wp:posOffset>1174115</wp:posOffset>
            </wp:positionV>
            <wp:extent cx="2850515" cy="1908175"/>
            <wp:effectExtent l="0" t="0" r="6985" b="0"/>
            <wp:wrapThrough wrapText="bothSides">
              <wp:wrapPolygon edited="0">
                <wp:start x="0" y="0"/>
                <wp:lineTo x="0" y="21348"/>
                <wp:lineTo x="21509" y="21348"/>
                <wp:lineTo x="21509" y="0"/>
                <wp:lineTo x="0" y="0"/>
              </wp:wrapPolygon>
            </wp:wrapThrough>
            <wp:docPr id="93" name="Grafik 9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fik 93" descr="Ein Bild, das Text enthält.&#10;&#10;Automatisch generierte Beschreibung"/>
                    <pic:cNvPicPr/>
                  </pic:nvPicPr>
                  <pic:blipFill>
                    <a:blip r:embed="rId116">
                      <a:extLst>
                        <a:ext uri="{28A0092B-C50C-407E-A947-70E740481C1C}">
                          <a14:useLocalDpi xmlns:a14="http://schemas.microsoft.com/office/drawing/2010/main" val="0"/>
                        </a:ext>
                      </a:extLst>
                    </a:blip>
                    <a:stretch>
                      <a:fillRect/>
                    </a:stretch>
                  </pic:blipFill>
                  <pic:spPr>
                    <a:xfrm>
                      <a:off x="0" y="0"/>
                      <a:ext cx="2850515" cy="1908175"/>
                    </a:xfrm>
                    <a:prstGeom prst="rect">
                      <a:avLst/>
                    </a:prstGeom>
                  </pic:spPr>
                </pic:pic>
              </a:graphicData>
            </a:graphic>
          </wp:anchor>
        </w:drawing>
      </w:r>
      <w:r w:rsidR="0085612E" w:rsidRPr="0085612E">
        <w:rPr>
          <w:noProof/>
          <w:lang w:val="en-GB"/>
        </w:rPr>
        <w:drawing>
          <wp:inline distT="0" distB="0" distL="0" distR="0" wp14:anchorId="09CD874D" wp14:editId="09E723D0">
            <wp:extent cx="2997642" cy="892156"/>
            <wp:effectExtent l="0" t="0" r="0" b="381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5940" cy="897602"/>
                    </a:xfrm>
                    <a:prstGeom prst="rect">
                      <a:avLst/>
                    </a:prstGeom>
                  </pic:spPr>
                </pic:pic>
              </a:graphicData>
            </a:graphic>
          </wp:inline>
        </w:drawing>
      </w:r>
    </w:p>
    <w:p w14:paraId="7B9C5ECA" w14:textId="5E70E8C0" w:rsidR="00A95ED4" w:rsidRDefault="00193D34" w:rsidP="00193D34">
      <w:pPr>
        <w:pStyle w:val="berschrift4"/>
        <w:rPr>
          <w:lang w:val="en-GB"/>
        </w:rPr>
      </w:pPr>
      <w:r>
        <w:rPr>
          <w:lang w:val="en-GB"/>
        </w:rPr>
        <w:t xml:space="preserve">Logon-Script </w:t>
      </w:r>
      <w:r w:rsidR="00D40ABC">
        <w:rPr>
          <w:lang w:val="en-GB"/>
        </w:rPr>
        <w:t>oder Gruppenrichtlinienobjekte updaten</w:t>
      </w:r>
    </w:p>
    <w:p w14:paraId="7AF70CA1" w14:textId="75EFC5DD" w:rsidR="00193D34" w:rsidRDefault="00D40ABC" w:rsidP="00193D34">
      <w:pPr>
        <w:rPr>
          <w:lang w:val="en-GB"/>
        </w:rPr>
      </w:pPr>
      <w:r>
        <w:rPr>
          <w:lang w:val="en-GB"/>
        </w:rPr>
        <w:t>Damit alle Clients eine Verlinkung auf den Share haben, können Sie nun entweder das Logon-Script updaten oder einfach das Gruppenrichtlinienobjekt updaten (wir haben es mit Gruppenrichtlinienobjekten verknüpft).</w:t>
      </w:r>
    </w:p>
    <w:p w14:paraId="0A86969D" w14:textId="21268604" w:rsidR="00144B8D" w:rsidRDefault="00144B8D" w:rsidP="00193D34">
      <w:pPr>
        <w:rPr>
          <w:lang w:val="en-GB"/>
        </w:rPr>
      </w:pPr>
      <w:r w:rsidRPr="00144B8D">
        <w:rPr>
          <w:noProof/>
          <w:lang w:val="en-GB"/>
        </w:rPr>
        <w:lastRenderedPageBreak/>
        <w:drawing>
          <wp:inline distT="0" distB="0" distL="0" distR="0" wp14:anchorId="5E82F4AC" wp14:editId="7F5E9102">
            <wp:extent cx="5760720" cy="4708525"/>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4708525"/>
                    </a:xfrm>
                    <a:prstGeom prst="rect">
                      <a:avLst/>
                    </a:prstGeom>
                  </pic:spPr>
                </pic:pic>
              </a:graphicData>
            </a:graphic>
          </wp:inline>
        </w:drawing>
      </w:r>
    </w:p>
    <w:p w14:paraId="5DF01D9F" w14:textId="4BF55285" w:rsidR="00087DFA" w:rsidRDefault="00087DFA" w:rsidP="00087DFA">
      <w:pPr>
        <w:pStyle w:val="berschrift4"/>
        <w:rPr>
          <w:lang w:val="en-GB"/>
        </w:rPr>
      </w:pPr>
      <w:r>
        <w:rPr>
          <w:lang w:val="en-GB"/>
        </w:rPr>
        <w:t>Es funktioniert!</w:t>
      </w:r>
    </w:p>
    <w:p w14:paraId="1D6BA14B" w14:textId="1338C2BF" w:rsidR="00087DFA" w:rsidRPr="00087DFA" w:rsidRDefault="00087DFA" w:rsidP="00087DFA">
      <w:pPr>
        <w:rPr>
          <w:lang w:val="en-GB"/>
        </w:rPr>
      </w:pPr>
      <w:r w:rsidRPr="00087DFA">
        <w:rPr>
          <w:noProof/>
          <w:lang w:val="en-GB"/>
        </w:rPr>
        <w:drawing>
          <wp:inline distT="0" distB="0" distL="0" distR="0" wp14:anchorId="0393CA3E" wp14:editId="7708F225">
            <wp:extent cx="3778157" cy="2838615"/>
            <wp:effectExtent l="0" t="0" r="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83802" cy="2842856"/>
                    </a:xfrm>
                    <a:prstGeom prst="rect">
                      <a:avLst/>
                    </a:prstGeom>
                  </pic:spPr>
                </pic:pic>
              </a:graphicData>
            </a:graphic>
          </wp:inline>
        </w:drawing>
      </w:r>
    </w:p>
    <w:p w14:paraId="099B493E" w14:textId="764E4C3B" w:rsidR="00D40ABC" w:rsidRDefault="00D40ABC" w:rsidP="00193D34">
      <w:pPr>
        <w:rPr>
          <w:lang w:val="en-GB"/>
        </w:rPr>
      </w:pPr>
    </w:p>
    <w:p w14:paraId="2804AF9B" w14:textId="7709CCDA" w:rsidR="00D40ABC" w:rsidRPr="00193D34" w:rsidRDefault="00D40ABC" w:rsidP="00193D34">
      <w:pPr>
        <w:rPr>
          <w:lang w:val="en-GB"/>
        </w:rPr>
      </w:pPr>
    </w:p>
    <w:p w14:paraId="54DE9048" w14:textId="26FB5553" w:rsidR="00FA6307" w:rsidRPr="003A1EDA" w:rsidRDefault="00CA233E" w:rsidP="001623E0">
      <w:pPr>
        <w:pStyle w:val="berschrift1"/>
        <w:rPr>
          <w:noProof/>
          <w:lang w:val="en-GB"/>
        </w:rPr>
      </w:pPr>
      <w:bookmarkStart w:id="17" w:name="_Toc106796652"/>
      <w:r w:rsidRPr="003A1EDA">
        <w:rPr>
          <w:noProof/>
          <w:lang w:val="en-GB"/>
        </w:rPr>
        <w:lastRenderedPageBreak/>
        <w:t>Ergebniss</w:t>
      </w:r>
      <w:r w:rsidR="006D06B0">
        <w:rPr>
          <w:noProof/>
          <w:lang w:val="en-GB"/>
        </w:rPr>
        <w:t>e</w:t>
      </w:r>
      <w:bookmarkEnd w:id="17"/>
    </w:p>
    <w:p w14:paraId="7951EF7F" w14:textId="1150F4AF" w:rsidR="00FA6307" w:rsidRPr="003A1EDA" w:rsidRDefault="004B667D" w:rsidP="00FA6307">
      <w:pPr>
        <w:rPr>
          <w:noProof/>
          <w:lang w:val="en-GB"/>
        </w:rPr>
      </w:pPr>
      <w:r>
        <w:rPr>
          <w:noProof/>
          <w:lang w:val="en-GB"/>
        </w:rPr>
        <w:t>E</w:t>
      </w:r>
      <w:r w:rsidR="00876D58">
        <w:rPr>
          <w:noProof/>
          <w:lang w:val="en-GB"/>
        </w:rPr>
        <w:t>w</w:t>
      </w:r>
      <w:r>
        <w:rPr>
          <w:noProof/>
          <w:lang w:val="en-GB"/>
        </w:rPr>
        <w:t>erythink is</w:t>
      </w:r>
      <w:r w:rsidR="00790E69">
        <w:rPr>
          <w:noProof/>
          <w:lang w:val="en-GB"/>
        </w:rPr>
        <w:t>t</w:t>
      </w:r>
      <w:r>
        <w:rPr>
          <w:noProof/>
          <w:lang w:val="en-GB"/>
        </w:rPr>
        <w:t xml:space="preserve"> vorking!</w:t>
      </w:r>
      <w:r w:rsidR="00B967FF">
        <w:rPr>
          <w:noProof/>
          <w:lang w:val="en-GB"/>
        </w:rPr>
        <w:t xml:space="preserve"> LOL</w:t>
      </w:r>
    </w:p>
    <w:p w14:paraId="575DD711" w14:textId="77777777" w:rsidR="00F817E0" w:rsidRPr="003A1EDA" w:rsidRDefault="001623E0" w:rsidP="001623E0">
      <w:pPr>
        <w:pStyle w:val="berschrift1"/>
        <w:rPr>
          <w:noProof/>
          <w:lang w:val="en-GB"/>
        </w:rPr>
      </w:pPr>
      <w:bookmarkStart w:id="18" w:name="_Toc106796653"/>
      <w:r w:rsidRPr="003A1EDA">
        <w:rPr>
          <w:noProof/>
          <w:lang w:val="en-GB"/>
        </w:rPr>
        <w:t>Code</w:t>
      </w:r>
      <w:bookmarkEnd w:id="18"/>
    </w:p>
    <w:p w14:paraId="42407BA3" w14:textId="77777777" w:rsidR="00E25E69" w:rsidRPr="003A1EDA" w:rsidRDefault="00E25E69" w:rsidP="00E25E69">
      <w:pPr>
        <w:rPr>
          <w:noProof/>
          <w:lang w:val="en-GB"/>
        </w:rPr>
      </w:pPr>
    </w:p>
    <w:p w14:paraId="04B62B29" w14:textId="77777777" w:rsidR="00FA6307" w:rsidRPr="003A1EDA" w:rsidRDefault="00CA233E" w:rsidP="001623E0">
      <w:pPr>
        <w:pStyle w:val="berschrift1"/>
        <w:rPr>
          <w:noProof/>
          <w:lang w:val="en-GB"/>
        </w:rPr>
      </w:pPr>
      <w:bookmarkStart w:id="19" w:name="_Toc106796654"/>
      <w:r w:rsidRPr="003A1EDA">
        <w:rPr>
          <w:noProof/>
          <w:lang w:val="en-GB"/>
        </w:rPr>
        <w:t>Kommentar</w:t>
      </w:r>
      <w:bookmarkEnd w:id="19"/>
    </w:p>
    <w:p w14:paraId="5BA27486" w14:textId="4CF9420D" w:rsidR="00FA6307" w:rsidRPr="003A1EDA" w:rsidRDefault="00C3379E">
      <w:pPr>
        <w:rPr>
          <w:noProof/>
          <w:lang w:val="en-GB"/>
        </w:rPr>
      </w:pPr>
      <w:r>
        <w:rPr>
          <w:noProof/>
          <w:lang w:val="en-GB"/>
        </w:rPr>
        <w:t>Clemens mag kein Window</w:t>
      </w:r>
      <w:r w:rsidR="00160672">
        <w:rPr>
          <w:noProof/>
          <w:lang w:val="en-GB"/>
        </w:rPr>
        <w:t>s.</w:t>
      </w:r>
    </w:p>
    <w:p w14:paraId="7408FA06" w14:textId="77777777" w:rsidR="00403250" w:rsidRPr="003A1EDA" w:rsidRDefault="00403250">
      <w:pPr>
        <w:rPr>
          <w:noProof/>
          <w:lang w:val="en-GB"/>
        </w:rPr>
      </w:pPr>
    </w:p>
    <w:sectPr w:rsidR="00403250" w:rsidRPr="003A1EDA" w:rsidSect="00B21464">
      <w:headerReference w:type="default" r:id="rId120"/>
      <w:pgSz w:w="11906" w:h="16838" w:code="9"/>
      <w:pgMar w:top="1417" w:right="1417" w:bottom="1134" w:left="141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DF72E6" w14:textId="77777777" w:rsidR="00896635" w:rsidRDefault="00896635" w:rsidP="00F465C2">
      <w:pPr>
        <w:spacing w:after="0" w:line="240" w:lineRule="auto"/>
      </w:pPr>
      <w:r>
        <w:separator/>
      </w:r>
    </w:p>
  </w:endnote>
  <w:endnote w:type="continuationSeparator" w:id="0">
    <w:p w14:paraId="0682DF2C" w14:textId="77777777" w:rsidR="00896635" w:rsidRDefault="00896635" w:rsidP="00F465C2">
      <w:pPr>
        <w:spacing w:after="0" w:line="240" w:lineRule="auto"/>
      </w:pPr>
      <w:r>
        <w:continuationSeparator/>
      </w:r>
    </w:p>
  </w:endnote>
  <w:endnote w:type="continuationNotice" w:id="1">
    <w:p w14:paraId="6B2270FA" w14:textId="77777777" w:rsidR="00E02C5A" w:rsidRDefault="00E02C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Lato">
    <w:altName w:val="Lato"/>
    <w:panose1 w:val="020F0502020204030203"/>
    <w:charset w:val="00"/>
    <w:family w:val="swiss"/>
    <w:pitch w:val="variable"/>
    <w:sig w:usb0="E10002FF" w:usb1="5000ECFF" w:usb2="00000021" w:usb3="00000000" w:csb0="0000019F" w:csb1="00000000"/>
  </w:font>
  <w:font w:name="Segoe UI Emoji">
    <w:panose1 w:val="020B0502040204020203"/>
    <w:charset w:val="00"/>
    <w:family w:val="swiss"/>
    <w:pitch w:val="variable"/>
    <w:sig w:usb0="00000003" w:usb1="02000000" w:usb2="00000000" w:usb3="00000000" w:csb0="00000001" w:csb1="00000000"/>
  </w:font>
  <w:font w:name="Poppins">
    <w:panose1 w:val="00000500000000000000"/>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50923" w14:textId="77777777" w:rsidR="009A2338" w:rsidRDefault="009A2338">
    <w:pPr>
      <w:pStyle w:val="Fuzeile"/>
      <w:pBdr>
        <w:bottom w:val="single" w:sz="6" w:space="1" w:color="auto"/>
      </w:pBdr>
      <w:rPr>
        <w:lang w:val="de-DE"/>
      </w:rPr>
    </w:pPr>
  </w:p>
  <w:p w14:paraId="416C6B44" w14:textId="4C54A830" w:rsidR="001623E0" w:rsidRDefault="001623E0">
    <w:pPr>
      <w:pStyle w:val="Fuzeile"/>
    </w:pPr>
    <w:r>
      <w:rPr>
        <w:lang w:val="de-DE"/>
      </w:rPr>
      <w:fldChar w:fldCharType="begin"/>
    </w:r>
    <w:r>
      <w:rPr>
        <w:lang w:val="de-DE"/>
      </w:rPr>
      <w:instrText xml:space="preserve"> FILENAME   \* MERGEFORMAT </w:instrText>
    </w:r>
    <w:r>
      <w:rPr>
        <w:lang w:val="de-DE"/>
      </w:rPr>
      <w:fldChar w:fldCharType="separate"/>
    </w:r>
    <w:r w:rsidR="00E06454">
      <w:rPr>
        <w:noProof/>
        <w:lang w:val="de-DE"/>
      </w:rPr>
      <w:t>SYTB_Protokoll_8_WindowsServer.docx</w:t>
    </w:r>
    <w:r>
      <w:rPr>
        <w:lang w:val="de-DE"/>
      </w:rPr>
      <w:fldChar w:fldCharType="end"/>
    </w:r>
    <w:r>
      <w:rPr>
        <w:lang w:val="de-DE"/>
      </w:rPr>
      <w:tab/>
    </w:r>
    <w:r>
      <w:rPr>
        <w:lang w:val="de-DE"/>
      </w:rPr>
      <w:tab/>
      <w:t xml:space="preserve">Seite </w:t>
    </w:r>
    <w:r>
      <w:rPr>
        <w:b/>
      </w:rPr>
      <w:fldChar w:fldCharType="begin"/>
    </w:r>
    <w:r>
      <w:rPr>
        <w:b/>
      </w:rPr>
      <w:instrText>PAGE  \* Arabic  \* MERGEFORMAT</w:instrText>
    </w:r>
    <w:r>
      <w:rPr>
        <w:b/>
      </w:rPr>
      <w:fldChar w:fldCharType="separate"/>
    </w:r>
    <w:r w:rsidR="008937D6" w:rsidRPr="008937D6">
      <w:rPr>
        <w:b/>
        <w:noProof/>
        <w:lang w:val="de-DE"/>
      </w:rPr>
      <w:t>1</w:t>
    </w:r>
    <w:r>
      <w:rPr>
        <w:b/>
      </w:rPr>
      <w:fldChar w:fldCharType="end"/>
    </w:r>
    <w:r>
      <w:rPr>
        <w:lang w:val="de-DE"/>
      </w:rPr>
      <w:t xml:space="preserve"> von </w:t>
    </w:r>
    <w:r>
      <w:rPr>
        <w:b/>
      </w:rPr>
      <w:fldChar w:fldCharType="begin"/>
    </w:r>
    <w:r>
      <w:rPr>
        <w:b/>
      </w:rPr>
      <w:instrText>NUMPAGES  \* Arabic  \* MERGEFORMAT</w:instrText>
    </w:r>
    <w:r>
      <w:rPr>
        <w:b/>
      </w:rPr>
      <w:fldChar w:fldCharType="separate"/>
    </w:r>
    <w:r w:rsidR="008937D6" w:rsidRPr="008937D6">
      <w:rPr>
        <w:b/>
        <w:noProof/>
        <w:lang w:val="de-DE"/>
      </w:rPr>
      <w:t>2</w:t>
    </w:r>
    <w:r>
      <w:rPr>
        <w:b/>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3895C" w14:textId="34B7777B" w:rsidR="00F465C2" w:rsidRDefault="00F465C2">
    <w:pPr>
      <w:pStyle w:val="Fuzeile"/>
    </w:pPr>
    <w:r>
      <w:rPr>
        <w:lang w:val="de-DE"/>
      </w:rPr>
      <w:fldChar w:fldCharType="begin"/>
    </w:r>
    <w:r>
      <w:rPr>
        <w:lang w:val="de-DE"/>
      </w:rPr>
      <w:instrText xml:space="preserve"> FILENAME   \* MERGEFORMAT </w:instrText>
    </w:r>
    <w:r>
      <w:rPr>
        <w:lang w:val="de-DE"/>
      </w:rPr>
      <w:fldChar w:fldCharType="separate"/>
    </w:r>
    <w:r w:rsidR="00E06454">
      <w:rPr>
        <w:noProof/>
        <w:lang w:val="de-DE"/>
      </w:rPr>
      <w:t>SYTB_Protokoll_8_WindowsServer.docx</w:t>
    </w:r>
    <w:r>
      <w:rPr>
        <w:lang w:val="de-DE"/>
      </w:rPr>
      <w:fldChar w:fldCharType="end"/>
    </w:r>
    <w:r>
      <w:rPr>
        <w:lang w:val="de-DE"/>
      </w:rPr>
      <w:tab/>
    </w:r>
    <w:r>
      <w:rPr>
        <w:lang w:val="de-DE"/>
      </w:rPr>
      <w:tab/>
      <w:t xml:space="preserve">Seite </w:t>
    </w:r>
    <w:r>
      <w:rPr>
        <w:b/>
      </w:rPr>
      <w:fldChar w:fldCharType="begin"/>
    </w:r>
    <w:r>
      <w:rPr>
        <w:b/>
      </w:rPr>
      <w:instrText>PAGE  \* Arabic  \* MERGEFORMAT</w:instrText>
    </w:r>
    <w:r>
      <w:rPr>
        <w:b/>
      </w:rPr>
      <w:fldChar w:fldCharType="separate"/>
    </w:r>
    <w:r w:rsidR="00443A55" w:rsidRPr="00443A55">
      <w:rPr>
        <w:b/>
        <w:noProof/>
        <w:lang w:val="de-DE"/>
      </w:rPr>
      <w:t>1</w:t>
    </w:r>
    <w:r>
      <w:rPr>
        <w:b/>
      </w:rPr>
      <w:fldChar w:fldCharType="end"/>
    </w:r>
    <w:r>
      <w:rPr>
        <w:lang w:val="de-DE"/>
      </w:rPr>
      <w:t xml:space="preserve"> von </w:t>
    </w:r>
    <w:r>
      <w:rPr>
        <w:b/>
      </w:rPr>
      <w:fldChar w:fldCharType="begin"/>
    </w:r>
    <w:r>
      <w:rPr>
        <w:b/>
      </w:rPr>
      <w:instrText>NUMPAGES  \* Arabic  \* MERGEFORMAT</w:instrText>
    </w:r>
    <w:r>
      <w:rPr>
        <w:b/>
      </w:rPr>
      <w:fldChar w:fldCharType="separate"/>
    </w:r>
    <w:r w:rsidR="00443A55" w:rsidRPr="00443A55">
      <w:rPr>
        <w:b/>
        <w:noProof/>
        <w:lang w:val="de-DE"/>
      </w:rPr>
      <w:t>3</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66DBE7" w14:textId="77777777" w:rsidR="00896635" w:rsidRDefault="00896635" w:rsidP="00F465C2">
      <w:pPr>
        <w:spacing w:after="0" w:line="240" w:lineRule="auto"/>
      </w:pPr>
      <w:r>
        <w:separator/>
      </w:r>
    </w:p>
  </w:footnote>
  <w:footnote w:type="continuationSeparator" w:id="0">
    <w:p w14:paraId="36B1BE1F" w14:textId="77777777" w:rsidR="00896635" w:rsidRDefault="00896635" w:rsidP="00F465C2">
      <w:pPr>
        <w:spacing w:after="0" w:line="240" w:lineRule="auto"/>
      </w:pPr>
      <w:r>
        <w:continuationSeparator/>
      </w:r>
    </w:p>
  </w:footnote>
  <w:footnote w:type="continuationNotice" w:id="1">
    <w:p w14:paraId="73512830" w14:textId="77777777" w:rsidR="00E02C5A" w:rsidRDefault="00E02C5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5AF77" w14:textId="77777777" w:rsidR="00E02C5A" w:rsidRDefault="00E02C5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0AD58" w14:textId="2A32D7D8" w:rsidR="00443A55" w:rsidRDefault="005901C7" w:rsidP="006A1550">
    <w:pPr>
      <w:pStyle w:val="Kopfzeile"/>
      <w:pBdr>
        <w:bottom w:val="single" w:sz="4" w:space="1" w:color="auto"/>
      </w:pBdr>
      <w:jc w:val="center"/>
    </w:pPr>
    <w:r>
      <w:rPr>
        <w:noProof/>
        <w:lang w:val="de-DE" w:eastAsia="de-DE"/>
      </w:rPr>
      <w:drawing>
        <wp:inline distT="0" distB="0" distL="0" distR="0" wp14:anchorId="7B8F49CA" wp14:editId="7EAFE15F">
          <wp:extent cx="1177200" cy="241200"/>
          <wp:effectExtent l="0" t="0" r="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bulletExtended.png"/>
                  <pic:cNvPicPr/>
                </pic:nvPicPr>
                <pic:blipFill>
                  <a:blip r:embed="rId1">
                    <a:extLst>
                      <a:ext uri="{28A0092B-C50C-407E-A947-70E740481C1C}">
                        <a14:useLocalDpi xmlns:a14="http://schemas.microsoft.com/office/drawing/2010/main" val="0"/>
                      </a:ext>
                    </a:extLst>
                  </a:blip>
                  <a:stretch>
                    <a:fillRect/>
                  </a:stretch>
                </pic:blipFill>
                <pic:spPr>
                  <a:xfrm>
                    <a:off x="0" y="0"/>
                    <a:ext cx="1177200" cy="241200"/>
                  </a:xfrm>
                  <a:prstGeom prst="rect">
                    <a:avLst/>
                  </a:prstGeom>
                </pic:spPr>
              </pic:pic>
            </a:graphicData>
          </a:graphic>
        </wp:inline>
      </w:drawing>
    </w:r>
  </w:p>
  <w:p w14:paraId="5A06E761" w14:textId="77777777" w:rsidR="00443A55" w:rsidRDefault="00443A55" w:rsidP="00F465C2">
    <w:pPr>
      <w:pStyle w:val="Kopfzeile"/>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707BA"/>
    <w:multiLevelType w:val="hybridMultilevel"/>
    <w:tmpl w:val="4AD8C1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48758BC"/>
    <w:multiLevelType w:val="hybridMultilevel"/>
    <w:tmpl w:val="B956927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65A4BEB"/>
    <w:multiLevelType w:val="hybridMultilevel"/>
    <w:tmpl w:val="538CAA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A00520A"/>
    <w:multiLevelType w:val="hybridMultilevel"/>
    <w:tmpl w:val="0AAA9E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D66152E"/>
    <w:multiLevelType w:val="multilevel"/>
    <w:tmpl w:val="DF2AE676"/>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35AF4406"/>
    <w:multiLevelType w:val="hybridMultilevel"/>
    <w:tmpl w:val="A32685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7CA7D60"/>
    <w:multiLevelType w:val="hybridMultilevel"/>
    <w:tmpl w:val="278C7C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B270F61"/>
    <w:multiLevelType w:val="hybridMultilevel"/>
    <w:tmpl w:val="642E99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44384F31"/>
    <w:multiLevelType w:val="hybridMultilevel"/>
    <w:tmpl w:val="B6B23C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4467D35"/>
    <w:multiLevelType w:val="hybridMultilevel"/>
    <w:tmpl w:val="5F0A89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D4518A6"/>
    <w:multiLevelType w:val="hybridMultilevel"/>
    <w:tmpl w:val="AF04A8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5C9B6CC9"/>
    <w:multiLevelType w:val="hybridMultilevel"/>
    <w:tmpl w:val="3B2C8F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7D574E6"/>
    <w:multiLevelType w:val="hybridMultilevel"/>
    <w:tmpl w:val="411C52D4"/>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7DFE45FC"/>
    <w:multiLevelType w:val="hybridMultilevel"/>
    <w:tmpl w:val="458434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7E6E1558"/>
    <w:multiLevelType w:val="hybridMultilevel"/>
    <w:tmpl w:val="2CC4C1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7F5C2EBC"/>
    <w:multiLevelType w:val="hybridMultilevel"/>
    <w:tmpl w:val="2AA68C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438452644">
    <w:abstractNumId w:val="4"/>
  </w:num>
  <w:num w:numId="2" w16cid:durableId="2079016429">
    <w:abstractNumId w:val="4"/>
  </w:num>
  <w:num w:numId="3" w16cid:durableId="1772974556">
    <w:abstractNumId w:val="4"/>
  </w:num>
  <w:num w:numId="4" w16cid:durableId="1616715819">
    <w:abstractNumId w:val="4"/>
  </w:num>
  <w:num w:numId="5" w16cid:durableId="2021007778">
    <w:abstractNumId w:val="4"/>
  </w:num>
  <w:num w:numId="6" w16cid:durableId="1520046705">
    <w:abstractNumId w:val="14"/>
  </w:num>
  <w:num w:numId="7" w16cid:durableId="1621378370">
    <w:abstractNumId w:val="2"/>
  </w:num>
  <w:num w:numId="8" w16cid:durableId="190921263">
    <w:abstractNumId w:val="12"/>
  </w:num>
  <w:num w:numId="9" w16cid:durableId="1972900451">
    <w:abstractNumId w:val="1"/>
  </w:num>
  <w:num w:numId="10" w16cid:durableId="161817487">
    <w:abstractNumId w:val="3"/>
  </w:num>
  <w:num w:numId="11" w16cid:durableId="762191041">
    <w:abstractNumId w:val="6"/>
  </w:num>
  <w:num w:numId="12" w16cid:durableId="1657175968">
    <w:abstractNumId w:val="8"/>
  </w:num>
  <w:num w:numId="13" w16cid:durableId="1009330052">
    <w:abstractNumId w:val="13"/>
  </w:num>
  <w:num w:numId="14" w16cid:durableId="1943100856">
    <w:abstractNumId w:val="0"/>
  </w:num>
  <w:num w:numId="15" w16cid:durableId="1013149517">
    <w:abstractNumId w:val="5"/>
  </w:num>
  <w:num w:numId="16" w16cid:durableId="1776559511">
    <w:abstractNumId w:val="11"/>
  </w:num>
  <w:num w:numId="17" w16cid:durableId="2044596035">
    <w:abstractNumId w:val="7"/>
  </w:num>
  <w:num w:numId="18" w16cid:durableId="1618953340">
    <w:abstractNumId w:val="15"/>
  </w:num>
  <w:num w:numId="19" w16cid:durableId="662053261">
    <w:abstractNumId w:val="9"/>
  </w:num>
  <w:num w:numId="20" w16cid:durableId="143898694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chneider Felix Christian">
    <w15:presenceInfo w15:providerId="AD" w15:userId="S::F.SCHNEIDER@htlkrems.at::d7183f99-f1f0-4533-86fa-87a2c40c4bb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de-AT" w:vendorID="64" w:dllVersion="0" w:nlCheck="1" w:checkStyle="0"/>
  <w:activeWritingStyle w:appName="MSWord" w:lang="de-DE" w:vendorID="64" w:dllVersion="0" w:nlCheck="1" w:checkStyle="0"/>
  <w:activeWritingStyle w:appName="MSWord" w:lang="de-AT" w:vendorID="64" w:dllVersion="4096" w:nlCheck="1" w:checkStyle="0"/>
  <w:activeWritingStyle w:appName="MSWord" w:lang="de-DE" w:vendorID="64" w:dllVersion="4096" w:nlCheck="1" w:checkStyle="0"/>
  <w:activeWritingStyle w:appName="MSWord" w:lang="de-AT" w:vendorID="64" w:dllVersion="6" w:nlCheck="1" w:checkStyle="1"/>
  <w:activeWritingStyle w:appName="MSWord" w:lang="de-DE" w:vendorID="64" w:dllVersion="6" w:nlCheck="1" w:checkStyle="1"/>
  <w:activeWritingStyle w:appName="MSWord" w:lang="en-GB" w:vendorID="64" w:dllVersion="0" w:nlCheck="1" w:checkStyle="0"/>
  <w:defaultTabStop w:val="708"/>
  <w:hyphenationZone w:val="425"/>
  <w:characterSpacingControl w:val="doNotCompress"/>
  <w:hdrShapeDefaults>
    <o:shapedefaults v:ext="edit" spidmax="65537"/>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A6307"/>
    <w:rsid w:val="00002FFA"/>
    <w:rsid w:val="000112CE"/>
    <w:rsid w:val="00013DCB"/>
    <w:rsid w:val="00015CFB"/>
    <w:rsid w:val="00017D64"/>
    <w:rsid w:val="0002058D"/>
    <w:rsid w:val="00022282"/>
    <w:rsid w:val="00022841"/>
    <w:rsid w:val="000241FE"/>
    <w:rsid w:val="00030953"/>
    <w:rsid w:val="00032B5E"/>
    <w:rsid w:val="00040770"/>
    <w:rsid w:val="00041441"/>
    <w:rsid w:val="00050A61"/>
    <w:rsid w:val="000563CA"/>
    <w:rsid w:val="0005795D"/>
    <w:rsid w:val="00063F7C"/>
    <w:rsid w:val="000643D4"/>
    <w:rsid w:val="00065754"/>
    <w:rsid w:val="00065792"/>
    <w:rsid w:val="00072CCA"/>
    <w:rsid w:val="0007552F"/>
    <w:rsid w:val="00076FBA"/>
    <w:rsid w:val="000808F6"/>
    <w:rsid w:val="00080C9A"/>
    <w:rsid w:val="00082CBA"/>
    <w:rsid w:val="000839D9"/>
    <w:rsid w:val="00086594"/>
    <w:rsid w:val="00087DFA"/>
    <w:rsid w:val="0009752E"/>
    <w:rsid w:val="000A2980"/>
    <w:rsid w:val="000A2EBE"/>
    <w:rsid w:val="000A69BE"/>
    <w:rsid w:val="000A6ABB"/>
    <w:rsid w:val="000A70D9"/>
    <w:rsid w:val="000B03D8"/>
    <w:rsid w:val="000B4433"/>
    <w:rsid w:val="000C081A"/>
    <w:rsid w:val="000C191A"/>
    <w:rsid w:val="000C2EF5"/>
    <w:rsid w:val="000C4DA1"/>
    <w:rsid w:val="000C52CC"/>
    <w:rsid w:val="000C630E"/>
    <w:rsid w:val="000D1259"/>
    <w:rsid w:val="000E08A2"/>
    <w:rsid w:val="000F0E5D"/>
    <w:rsid w:val="000F1CD5"/>
    <w:rsid w:val="000F224B"/>
    <w:rsid w:val="000F717C"/>
    <w:rsid w:val="000F74C2"/>
    <w:rsid w:val="000F7EB3"/>
    <w:rsid w:val="00100B08"/>
    <w:rsid w:val="001011E3"/>
    <w:rsid w:val="00101BA1"/>
    <w:rsid w:val="0010398C"/>
    <w:rsid w:val="00106BE6"/>
    <w:rsid w:val="00111928"/>
    <w:rsid w:val="00113AA0"/>
    <w:rsid w:val="001150D2"/>
    <w:rsid w:val="00116911"/>
    <w:rsid w:val="0012481B"/>
    <w:rsid w:val="00124DE6"/>
    <w:rsid w:val="00126DE0"/>
    <w:rsid w:val="00127383"/>
    <w:rsid w:val="00130C23"/>
    <w:rsid w:val="00131FCE"/>
    <w:rsid w:val="00144B8D"/>
    <w:rsid w:val="00146DD1"/>
    <w:rsid w:val="00146EFF"/>
    <w:rsid w:val="00150898"/>
    <w:rsid w:val="00151DD1"/>
    <w:rsid w:val="00152ED5"/>
    <w:rsid w:val="00153389"/>
    <w:rsid w:val="00153F2C"/>
    <w:rsid w:val="00160672"/>
    <w:rsid w:val="001623E0"/>
    <w:rsid w:val="00163608"/>
    <w:rsid w:val="00171FE2"/>
    <w:rsid w:val="00174D1B"/>
    <w:rsid w:val="0017570C"/>
    <w:rsid w:val="0017683B"/>
    <w:rsid w:val="00177FF5"/>
    <w:rsid w:val="00182179"/>
    <w:rsid w:val="00183F3C"/>
    <w:rsid w:val="00184E8F"/>
    <w:rsid w:val="00185DA5"/>
    <w:rsid w:val="00193D34"/>
    <w:rsid w:val="00195D66"/>
    <w:rsid w:val="001A14BA"/>
    <w:rsid w:val="001A75C0"/>
    <w:rsid w:val="001B0DE6"/>
    <w:rsid w:val="001B2FF4"/>
    <w:rsid w:val="001B306C"/>
    <w:rsid w:val="001B65B8"/>
    <w:rsid w:val="001B6CFB"/>
    <w:rsid w:val="001C00EB"/>
    <w:rsid w:val="001C3893"/>
    <w:rsid w:val="001C4B85"/>
    <w:rsid w:val="001C57D1"/>
    <w:rsid w:val="001C6F47"/>
    <w:rsid w:val="001D1D6B"/>
    <w:rsid w:val="001D24EC"/>
    <w:rsid w:val="001D587B"/>
    <w:rsid w:val="001E1672"/>
    <w:rsid w:val="001E4FBA"/>
    <w:rsid w:val="001F01D4"/>
    <w:rsid w:val="001F1BE0"/>
    <w:rsid w:val="001F3020"/>
    <w:rsid w:val="001F7E6E"/>
    <w:rsid w:val="00200392"/>
    <w:rsid w:val="00202769"/>
    <w:rsid w:val="00204829"/>
    <w:rsid w:val="002071AA"/>
    <w:rsid w:val="0020751F"/>
    <w:rsid w:val="00212438"/>
    <w:rsid w:val="002136C2"/>
    <w:rsid w:val="002179B5"/>
    <w:rsid w:val="0022076A"/>
    <w:rsid w:val="00223AB7"/>
    <w:rsid w:val="00223B33"/>
    <w:rsid w:val="00223DDB"/>
    <w:rsid w:val="00227F75"/>
    <w:rsid w:val="00233DFA"/>
    <w:rsid w:val="00237DA2"/>
    <w:rsid w:val="00242FB8"/>
    <w:rsid w:val="0024778F"/>
    <w:rsid w:val="00253534"/>
    <w:rsid w:val="0025474F"/>
    <w:rsid w:val="00255B8B"/>
    <w:rsid w:val="00257053"/>
    <w:rsid w:val="00257DD4"/>
    <w:rsid w:val="00261C60"/>
    <w:rsid w:val="00262D95"/>
    <w:rsid w:val="00265485"/>
    <w:rsid w:val="00274171"/>
    <w:rsid w:val="00277DF3"/>
    <w:rsid w:val="0028259F"/>
    <w:rsid w:val="00283061"/>
    <w:rsid w:val="002869BE"/>
    <w:rsid w:val="0029377E"/>
    <w:rsid w:val="00294DF8"/>
    <w:rsid w:val="002A05CB"/>
    <w:rsid w:val="002A0BE9"/>
    <w:rsid w:val="002A3844"/>
    <w:rsid w:val="002A4BF5"/>
    <w:rsid w:val="002A5482"/>
    <w:rsid w:val="002B062C"/>
    <w:rsid w:val="002B0F07"/>
    <w:rsid w:val="002B2861"/>
    <w:rsid w:val="002B31E0"/>
    <w:rsid w:val="002C29C6"/>
    <w:rsid w:val="002C419B"/>
    <w:rsid w:val="002C5CD3"/>
    <w:rsid w:val="002C6002"/>
    <w:rsid w:val="002D2074"/>
    <w:rsid w:val="002D2E35"/>
    <w:rsid w:val="002E05F2"/>
    <w:rsid w:val="002E3CBF"/>
    <w:rsid w:val="002E441F"/>
    <w:rsid w:val="002E5427"/>
    <w:rsid w:val="002E5D35"/>
    <w:rsid w:val="002F264C"/>
    <w:rsid w:val="002F39B4"/>
    <w:rsid w:val="00302F6F"/>
    <w:rsid w:val="00303295"/>
    <w:rsid w:val="0031013A"/>
    <w:rsid w:val="00310A01"/>
    <w:rsid w:val="0031149B"/>
    <w:rsid w:val="00312339"/>
    <w:rsid w:val="0031798E"/>
    <w:rsid w:val="00333D03"/>
    <w:rsid w:val="00334916"/>
    <w:rsid w:val="00335FB2"/>
    <w:rsid w:val="00335FF5"/>
    <w:rsid w:val="00341574"/>
    <w:rsid w:val="00347B82"/>
    <w:rsid w:val="00347E93"/>
    <w:rsid w:val="0035135A"/>
    <w:rsid w:val="003513FB"/>
    <w:rsid w:val="0035255A"/>
    <w:rsid w:val="00352BD8"/>
    <w:rsid w:val="00357437"/>
    <w:rsid w:val="00357C0B"/>
    <w:rsid w:val="00360BC7"/>
    <w:rsid w:val="00361C0B"/>
    <w:rsid w:val="00362CB7"/>
    <w:rsid w:val="003661D8"/>
    <w:rsid w:val="00371BB4"/>
    <w:rsid w:val="00374B64"/>
    <w:rsid w:val="00375629"/>
    <w:rsid w:val="00383620"/>
    <w:rsid w:val="00384E2E"/>
    <w:rsid w:val="003864B3"/>
    <w:rsid w:val="003916C9"/>
    <w:rsid w:val="00394807"/>
    <w:rsid w:val="003A1EDA"/>
    <w:rsid w:val="003A7978"/>
    <w:rsid w:val="003B1318"/>
    <w:rsid w:val="003B67B0"/>
    <w:rsid w:val="003B7A05"/>
    <w:rsid w:val="003C1F9B"/>
    <w:rsid w:val="003C58AF"/>
    <w:rsid w:val="003C77F8"/>
    <w:rsid w:val="003C7C6A"/>
    <w:rsid w:val="003D20A8"/>
    <w:rsid w:val="003D78DF"/>
    <w:rsid w:val="003E577C"/>
    <w:rsid w:val="003F0387"/>
    <w:rsid w:val="003F2654"/>
    <w:rsid w:val="003F6286"/>
    <w:rsid w:val="003F6623"/>
    <w:rsid w:val="003F7552"/>
    <w:rsid w:val="003F76FD"/>
    <w:rsid w:val="00400371"/>
    <w:rsid w:val="00403250"/>
    <w:rsid w:val="00404575"/>
    <w:rsid w:val="00404901"/>
    <w:rsid w:val="00405771"/>
    <w:rsid w:val="00405C3E"/>
    <w:rsid w:val="004123CD"/>
    <w:rsid w:val="004172BF"/>
    <w:rsid w:val="00417707"/>
    <w:rsid w:val="0042156F"/>
    <w:rsid w:val="004254DB"/>
    <w:rsid w:val="00426F70"/>
    <w:rsid w:val="00427935"/>
    <w:rsid w:val="004345A4"/>
    <w:rsid w:val="00441A45"/>
    <w:rsid w:val="0044201B"/>
    <w:rsid w:val="00443A55"/>
    <w:rsid w:val="004538E3"/>
    <w:rsid w:val="004545DF"/>
    <w:rsid w:val="00456BB4"/>
    <w:rsid w:val="0046377A"/>
    <w:rsid w:val="00463EB8"/>
    <w:rsid w:val="00465E6F"/>
    <w:rsid w:val="00470309"/>
    <w:rsid w:val="00473F06"/>
    <w:rsid w:val="00476157"/>
    <w:rsid w:val="00477C1E"/>
    <w:rsid w:val="00481261"/>
    <w:rsid w:val="00484564"/>
    <w:rsid w:val="004875C1"/>
    <w:rsid w:val="00491176"/>
    <w:rsid w:val="00496994"/>
    <w:rsid w:val="004A0ECB"/>
    <w:rsid w:val="004A1B43"/>
    <w:rsid w:val="004A434A"/>
    <w:rsid w:val="004A5C37"/>
    <w:rsid w:val="004A731A"/>
    <w:rsid w:val="004B313E"/>
    <w:rsid w:val="004B667D"/>
    <w:rsid w:val="004C3E84"/>
    <w:rsid w:val="004C53DD"/>
    <w:rsid w:val="004C62FA"/>
    <w:rsid w:val="004C7B1C"/>
    <w:rsid w:val="004D1C0D"/>
    <w:rsid w:val="004D46DC"/>
    <w:rsid w:val="004D6CEE"/>
    <w:rsid w:val="004E453B"/>
    <w:rsid w:val="004E795C"/>
    <w:rsid w:val="004F33AB"/>
    <w:rsid w:val="00504603"/>
    <w:rsid w:val="00505379"/>
    <w:rsid w:val="00505EBB"/>
    <w:rsid w:val="00512EFE"/>
    <w:rsid w:val="00517486"/>
    <w:rsid w:val="005174A0"/>
    <w:rsid w:val="0053448F"/>
    <w:rsid w:val="00540EA9"/>
    <w:rsid w:val="00541377"/>
    <w:rsid w:val="00542359"/>
    <w:rsid w:val="005475A9"/>
    <w:rsid w:val="00547A75"/>
    <w:rsid w:val="00547DCA"/>
    <w:rsid w:val="0055121C"/>
    <w:rsid w:val="00552B8D"/>
    <w:rsid w:val="005651F7"/>
    <w:rsid w:val="00570AE6"/>
    <w:rsid w:val="005712A2"/>
    <w:rsid w:val="00573E4C"/>
    <w:rsid w:val="00574726"/>
    <w:rsid w:val="005770D2"/>
    <w:rsid w:val="005815A6"/>
    <w:rsid w:val="00583DE8"/>
    <w:rsid w:val="0059016B"/>
    <w:rsid w:val="005901C7"/>
    <w:rsid w:val="005930E1"/>
    <w:rsid w:val="00593355"/>
    <w:rsid w:val="00595FD9"/>
    <w:rsid w:val="00596ED4"/>
    <w:rsid w:val="005A10E1"/>
    <w:rsid w:val="005A1A7C"/>
    <w:rsid w:val="005A56BE"/>
    <w:rsid w:val="005A6CD3"/>
    <w:rsid w:val="005B1E5E"/>
    <w:rsid w:val="005B24B9"/>
    <w:rsid w:val="005B332A"/>
    <w:rsid w:val="005C4D0C"/>
    <w:rsid w:val="005C5884"/>
    <w:rsid w:val="005C5D9E"/>
    <w:rsid w:val="005D1A2E"/>
    <w:rsid w:val="005D3009"/>
    <w:rsid w:val="005D46B1"/>
    <w:rsid w:val="005D54DE"/>
    <w:rsid w:val="005E0D9A"/>
    <w:rsid w:val="005E5EAB"/>
    <w:rsid w:val="005F0F49"/>
    <w:rsid w:val="005F1D2A"/>
    <w:rsid w:val="005F3BC4"/>
    <w:rsid w:val="005F51E3"/>
    <w:rsid w:val="00601834"/>
    <w:rsid w:val="00602209"/>
    <w:rsid w:val="00603AE6"/>
    <w:rsid w:val="006064B0"/>
    <w:rsid w:val="00606CE3"/>
    <w:rsid w:val="00607A02"/>
    <w:rsid w:val="006100A8"/>
    <w:rsid w:val="006112B9"/>
    <w:rsid w:val="00613EBF"/>
    <w:rsid w:val="006172E5"/>
    <w:rsid w:val="00617933"/>
    <w:rsid w:val="0062050A"/>
    <w:rsid w:val="00620C35"/>
    <w:rsid w:val="006218D3"/>
    <w:rsid w:val="006254D8"/>
    <w:rsid w:val="00627915"/>
    <w:rsid w:val="00633E79"/>
    <w:rsid w:val="0063518B"/>
    <w:rsid w:val="00635613"/>
    <w:rsid w:val="00637961"/>
    <w:rsid w:val="00637C31"/>
    <w:rsid w:val="00641D12"/>
    <w:rsid w:val="00642E41"/>
    <w:rsid w:val="00643476"/>
    <w:rsid w:val="0065451E"/>
    <w:rsid w:val="00654AD3"/>
    <w:rsid w:val="00655CD5"/>
    <w:rsid w:val="00655F2B"/>
    <w:rsid w:val="00660D3C"/>
    <w:rsid w:val="006613A6"/>
    <w:rsid w:val="00661A82"/>
    <w:rsid w:val="00665B99"/>
    <w:rsid w:val="00672396"/>
    <w:rsid w:val="006728B7"/>
    <w:rsid w:val="006730D9"/>
    <w:rsid w:val="0067338D"/>
    <w:rsid w:val="006736F7"/>
    <w:rsid w:val="006739C2"/>
    <w:rsid w:val="00677838"/>
    <w:rsid w:val="006778CE"/>
    <w:rsid w:val="00681B36"/>
    <w:rsid w:val="00682D8D"/>
    <w:rsid w:val="00683429"/>
    <w:rsid w:val="0068428D"/>
    <w:rsid w:val="00686D53"/>
    <w:rsid w:val="006A0AB3"/>
    <w:rsid w:val="006A1550"/>
    <w:rsid w:val="006A2882"/>
    <w:rsid w:val="006A52F9"/>
    <w:rsid w:val="006A6323"/>
    <w:rsid w:val="006B1564"/>
    <w:rsid w:val="006B212A"/>
    <w:rsid w:val="006B37BA"/>
    <w:rsid w:val="006C0B2F"/>
    <w:rsid w:val="006C3129"/>
    <w:rsid w:val="006C679D"/>
    <w:rsid w:val="006D06B0"/>
    <w:rsid w:val="006D0770"/>
    <w:rsid w:val="006E3057"/>
    <w:rsid w:val="006E4696"/>
    <w:rsid w:val="006E5106"/>
    <w:rsid w:val="006F0146"/>
    <w:rsid w:val="006F230C"/>
    <w:rsid w:val="00701752"/>
    <w:rsid w:val="0070227D"/>
    <w:rsid w:val="00705918"/>
    <w:rsid w:val="00707105"/>
    <w:rsid w:val="0071029D"/>
    <w:rsid w:val="00717771"/>
    <w:rsid w:val="00720903"/>
    <w:rsid w:val="00724196"/>
    <w:rsid w:val="00724E4B"/>
    <w:rsid w:val="00724F29"/>
    <w:rsid w:val="00737513"/>
    <w:rsid w:val="00741351"/>
    <w:rsid w:val="00742354"/>
    <w:rsid w:val="00742A42"/>
    <w:rsid w:val="00742BEA"/>
    <w:rsid w:val="0074555C"/>
    <w:rsid w:val="0075132B"/>
    <w:rsid w:val="007519CB"/>
    <w:rsid w:val="00753402"/>
    <w:rsid w:val="00753767"/>
    <w:rsid w:val="00761914"/>
    <w:rsid w:val="007740BB"/>
    <w:rsid w:val="00776155"/>
    <w:rsid w:val="00780E5D"/>
    <w:rsid w:val="00785C71"/>
    <w:rsid w:val="00790974"/>
    <w:rsid w:val="00790E69"/>
    <w:rsid w:val="00794A0F"/>
    <w:rsid w:val="00795720"/>
    <w:rsid w:val="00797976"/>
    <w:rsid w:val="007A3C3F"/>
    <w:rsid w:val="007C182E"/>
    <w:rsid w:val="007C2426"/>
    <w:rsid w:val="007C4408"/>
    <w:rsid w:val="007C6725"/>
    <w:rsid w:val="007C70C4"/>
    <w:rsid w:val="007D3A99"/>
    <w:rsid w:val="007D403C"/>
    <w:rsid w:val="007D67D3"/>
    <w:rsid w:val="007D7653"/>
    <w:rsid w:val="007E2FCA"/>
    <w:rsid w:val="007E2FE2"/>
    <w:rsid w:val="007E47BB"/>
    <w:rsid w:val="007F524E"/>
    <w:rsid w:val="007F59A3"/>
    <w:rsid w:val="00801F0C"/>
    <w:rsid w:val="0080597A"/>
    <w:rsid w:val="00811EF1"/>
    <w:rsid w:val="00813069"/>
    <w:rsid w:val="00813766"/>
    <w:rsid w:val="00813E4F"/>
    <w:rsid w:val="00817301"/>
    <w:rsid w:val="00817404"/>
    <w:rsid w:val="00832DB6"/>
    <w:rsid w:val="00834268"/>
    <w:rsid w:val="00836031"/>
    <w:rsid w:val="008405C0"/>
    <w:rsid w:val="00841B41"/>
    <w:rsid w:val="008459D6"/>
    <w:rsid w:val="00847CA0"/>
    <w:rsid w:val="00855F65"/>
    <w:rsid w:val="0085612E"/>
    <w:rsid w:val="00856765"/>
    <w:rsid w:val="00857005"/>
    <w:rsid w:val="0086023F"/>
    <w:rsid w:val="0086492F"/>
    <w:rsid w:val="00864F19"/>
    <w:rsid w:val="008667F5"/>
    <w:rsid w:val="00873A96"/>
    <w:rsid w:val="0087410B"/>
    <w:rsid w:val="00874D68"/>
    <w:rsid w:val="00876D58"/>
    <w:rsid w:val="00877DBC"/>
    <w:rsid w:val="008807EC"/>
    <w:rsid w:val="00887E61"/>
    <w:rsid w:val="008937D6"/>
    <w:rsid w:val="00894444"/>
    <w:rsid w:val="008949DA"/>
    <w:rsid w:val="00896635"/>
    <w:rsid w:val="00896F59"/>
    <w:rsid w:val="008A3864"/>
    <w:rsid w:val="008A4F0B"/>
    <w:rsid w:val="008B2E3E"/>
    <w:rsid w:val="008B3771"/>
    <w:rsid w:val="008B54CC"/>
    <w:rsid w:val="008B6663"/>
    <w:rsid w:val="008B7A36"/>
    <w:rsid w:val="008C053C"/>
    <w:rsid w:val="008C396D"/>
    <w:rsid w:val="008D0C91"/>
    <w:rsid w:val="008E11DD"/>
    <w:rsid w:val="008E1A5F"/>
    <w:rsid w:val="008E6FD1"/>
    <w:rsid w:val="008F0949"/>
    <w:rsid w:val="008F1A03"/>
    <w:rsid w:val="008F21FD"/>
    <w:rsid w:val="008F2F12"/>
    <w:rsid w:val="00902537"/>
    <w:rsid w:val="00914874"/>
    <w:rsid w:val="00915CDE"/>
    <w:rsid w:val="00915EC1"/>
    <w:rsid w:val="00921835"/>
    <w:rsid w:val="0092336B"/>
    <w:rsid w:val="00923A2A"/>
    <w:rsid w:val="00927264"/>
    <w:rsid w:val="00930376"/>
    <w:rsid w:val="00930695"/>
    <w:rsid w:val="00937A7F"/>
    <w:rsid w:val="00941D66"/>
    <w:rsid w:val="0094238D"/>
    <w:rsid w:val="0094403F"/>
    <w:rsid w:val="009448A7"/>
    <w:rsid w:val="00944F23"/>
    <w:rsid w:val="00947639"/>
    <w:rsid w:val="009477D8"/>
    <w:rsid w:val="00963EBB"/>
    <w:rsid w:val="009656F9"/>
    <w:rsid w:val="00970F19"/>
    <w:rsid w:val="00970F69"/>
    <w:rsid w:val="00974FAA"/>
    <w:rsid w:val="00985EF3"/>
    <w:rsid w:val="00991475"/>
    <w:rsid w:val="009924F5"/>
    <w:rsid w:val="0099343E"/>
    <w:rsid w:val="00994FA1"/>
    <w:rsid w:val="009961E5"/>
    <w:rsid w:val="009A19D6"/>
    <w:rsid w:val="009A1C04"/>
    <w:rsid w:val="009A2080"/>
    <w:rsid w:val="009A2338"/>
    <w:rsid w:val="009B4956"/>
    <w:rsid w:val="009B6F53"/>
    <w:rsid w:val="009C36E8"/>
    <w:rsid w:val="009D313B"/>
    <w:rsid w:val="009D31EC"/>
    <w:rsid w:val="009D61EF"/>
    <w:rsid w:val="009D789D"/>
    <w:rsid w:val="009D79F8"/>
    <w:rsid w:val="009E5808"/>
    <w:rsid w:val="009E6F83"/>
    <w:rsid w:val="009F3C3D"/>
    <w:rsid w:val="009F3D81"/>
    <w:rsid w:val="009F4572"/>
    <w:rsid w:val="00A04BCD"/>
    <w:rsid w:val="00A10049"/>
    <w:rsid w:val="00A112EE"/>
    <w:rsid w:val="00A14488"/>
    <w:rsid w:val="00A15D86"/>
    <w:rsid w:val="00A17DC6"/>
    <w:rsid w:val="00A209FA"/>
    <w:rsid w:val="00A24F0E"/>
    <w:rsid w:val="00A260BE"/>
    <w:rsid w:val="00A30F9A"/>
    <w:rsid w:val="00A336C0"/>
    <w:rsid w:val="00A34095"/>
    <w:rsid w:val="00A352A4"/>
    <w:rsid w:val="00A40709"/>
    <w:rsid w:val="00A43972"/>
    <w:rsid w:val="00A50871"/>
    <w:rsid w:val="00A5090D"/>
    <w:rsid w:val="00A54B0B"/>
    <w:rsid w:val="00A5626E"/>
    <w:rsid w:val="00A66484"/>
    <w:rsid w:val="00A66606"/>
    <w:rsid w:val="00A71215"/>
    <w:rsid w:val="00A7127F"/>
    <w:rsid w:val="00A763A2"/>
    <w:rsid w:val="00A765B5"/>
    <w:rsid w:val="00A81DE4"/>
    <w:rsid w:val="00A825EA"/>
    <w:rsid w:val="00A868AF"/>
    <w:rsid w:val="00A87DF8"/>
    <w:rsid w:val="00A931F6"/>
    <w:rsid w:val="00A95ED4"/>
    <w:rsid w:val="00A974DC"/>
    <w:rsid w:val="00AA166B"/>
    <w:rsid w:val="00AA1AC3"/>
    <w:rsid w:val="00AA41DE"/>
    <w:rsid w:val="00AA46E4"/>
    <w:rsid w:val="00AB432A"/>
    <w:rsid w:val="00AB6967"/>
    <w:rsid w:val="00AB6E86"/>
    <w:rsid w:val="00AC01EA"/>
    <w:rsid w:val="00AC0489"/>
    <w:rsid w:val="00AD3CE2"/>
    <w:rsid w:val="00AD507F"/>
    <w:rsid w:val="00AD50BC"/>
    <w:rsid w:val="00AD6B38"/>
    <w:rsid w:val="00AE3E20"/>
    <w:rsid w:val="00AF082A"/>
    <w:rsid w:val="00AF1D9B"/>
    <w:rsid w:val="00AF2574"/>
    <w:rsid w:val="00AF4782"/>
    <w:rsid w:val="00B00A10"/>
    <w:rsid w:val="00B02D20"/>
    <w:rsid w:val="00B06E41"/>
    <w:rsid w:val="00B12690"/>
    <w:rsid w:val="00B14C98"/>
    <w:rsid w:val="00B20AE3"/>
    <w:rsid w:val="00B20BE9"/>
    <w:rsid w:val="00B21464"/>
    <w:rsid w:val="00B23B72"/>
    <w:rsid w:val="00B24285"/>
    <w:rsid w:val="00B24DE0"/>
    <w:rsid w:val="00B27565"/>
    <w:rsid w:val="00B307CD"/>
    <w:rsid w:val="00B30900"/>
    <w:rsid w:val="00B311E1"/>
    <w:rsid w:val="00B37A63"/>
    <w:rsid w:val="00B37C10"/>
    <w:rsid w:val="00B42668"/>
    <w:rsid w:val="00B47796"/>
    <w:rsid w:val="00B47E22"/>
    <w:rsid w:val="00B5089E"/>
    <w:rsid w:val="00B53854"/>
    <w:rsid w:val="00B57015"/>
    <w:rsid w:val="00B62AA9"/>
    <w:rsid w:val="00B63395"/>
    <w:rsid w:val="00B64CF3"/>
    <w:rsid w:val="00B71399"/>
    <w:rsid w:val="00B739CA"/>
    <w:rsid w:val="00B73E28"/>
    <w:rsid w:val="00B767F5"/>
    <w:rsid w:val="00B76A48"/>
    <w:rsid w:val="00B77C0D"/>
    <w:rsid w:val="00B8040C"/>
    <w:rsid w:val="00B91B4A"/>
    <w:rsid w:val="00B9248B"/>
    <w:rsid w:val="00B94D2B"/>
    <w:rsid w:val="00B967FF"/>
    <w:rsid w:val="00B96C5F"/>
    <w:rsid w:val="00BA198C"/>
    <w:rsid w:val="00BA2B42"/>
    <w:rsid w:val="00BA7380"/>
    <w:rsid w:val="00BC5C77"/>
    <w:rsid w:val="00BC7902"/>
    <w:rsid w:val="00BC7D56"/>
    <w:rsid w:val="00BD276B"/>
    <w:rsid w:val="00BD3647"/>
    <w:rsid w:val="00BD4895"/>
    <w:rsid w:val="00BE047D"/>
    <w:rsid w:val="00BE1BA6"/>
    <w:rsid w:val="00BE1FA1"/>
    <w:rsid w:val="00BE421D"/>
    <w:rsid w:val="00BE727A"/>
    <w:rsid w:val="00BF075F"/>
    <w:rsid w:val="00C00DD8"/>
    <w:rsid w:val="00C07034"/>
    <w:rsid w:val="00C11EA7"/>
    <w:rsid w:val="00C12A42"/>
    <w:rsid w:val="00C16BBC"/>
    <w:rsid w:val="00C241A7"/>
    <w:rsid w:val="00C27D01"/>
    <w:rsid w:val="00C32F44"/>
    <w:rsid w:val="00C3379E"/>
    <w:rsid w:val="00C35419"/>
    <w:rsid w:val="00C42837"/>
    <w:rsid w:val="00C43B0B"/>
    <w:rsid w:val="00C446AA"/>
    <w:rsid w:val="00C52ECA"/>
    <w:rsid w:val="00C56D35"/>
    <w:rsid w:val="00C62E23"/>
    <w:rsid w:val="00C645C0"/>
    <w:rsid w:val="00C671C9"/>
    <w:rsid w:val="00C70493"/>
    <w:rsid w:val="00C70BC5"/>
    <w:rsid w:val="00C71900"/>
    <w:rsid w:val="00C73E92"/>
    <w:rsid w:val="00C76BCF"/>
    <w:rsid w:val="00C80CB2"/>
    <w:rsid w:val="00C81BC2"/>
    <w:rsid w:val="00C8525E"/>
    <w:rsid w:val="00CA219A"/>
    <w:rsid w:val="00CA233E"/>
    <w:rsid w:val="00CA3AB0"/>
    <w:rsid w:val="00CA5CE3"/>
    <w:rsid w:val="00CB60CC"/>
    <w:rsid w:val="00CD5422"/>
    <w:rsid w:val="00CD5442"/>
    <w:rsid w:val="00CD5765"/>
    <w:rsid w:val="00CD6A66"/>
    <w:rsid w:val="00CE42DF"/>
    <w:rsid w:val="00CE5E34"/>
    <w:rsid w:val="00CF12B9"/>
    <w:rsid w:val="00CF3AAF"/>
    <w:rsid w:val="00CF6437"/>
    <w:rsid w:val="00D006FE"/>
    <w:rsid w:val="00D013EA"/>
    <w:rsid w:val="00D01E86"/>
    <w:rsid w:val="00D03120"/>
    <w:rsid w:val="00D10D2E"/>
    <w:rsid w:val="00D12517"/>
    <w:rsid w:val="00D20E19"/>
    <w:rsid w:val="00D22659"/>
    <w:rsid w:val="00D25C35"/>
    <w:rsid w:val="00D276F8"/>
    <w:rsid w:val="00D30287"/>
    <w:rsid w:val="00D33167"/>
    <w:rsid w:val="00D33749"/>
    <w:rsid w:val="00D3382D"/>
    <w:rsid w:val="00D40ABC"/>
    <w:rsid w:val="00D4245F"/>
    <w:rsid w:val="00D5292B"/>
    <w:rsid w:val="00D547A2"/>
    <w:rsid w:val="00D57CBA"/>
    <w:rsid w:val="00D603E7"/>
    <w:rsid w:val="00D614FB"/>
    <w:rsid w:val="00D65135"/>
    <w:rsid w:val="00D7027F"/>
    <w:rsid w:val="00D719DA"/>
    <w:rsid w:val="00D73E99"/>
    <w:rsid w:val="00D75D42"/>
    <w:rsid w:val="00D75E7E"/>
    <w:rsid w:val="00D776E6"/>
    <w:rsid w:val="00D80A22"/>
    <w:rsid w:val="00D85DAB"/>
    <w:rsid w:val="00D90BE8"/>
    <w:rsid w:val="00D95381"/>
    <w:rsid w:val="00DA0B2A"/>
    <w:rsid w:val="00DA0C47"/>
    <w:rsid w:val="00DA2D4B"/>
    <w:rsid w:val="00DB5A0C"/>
    <w:rsid w:val="00DB5FED"/>
    <w:rsid w:val="00DC58E6"/>
    <w:rsid w:val="00DC6D1B"/>
    <w:rsid w:val="00DC7331"/>
    <w:rsid w:val="00DC7799"/>
    <w:rsid w:val="00DC7C32"/>
    <w:rsid w:val="00DD0940"/>
    <w:rsid w:val="00DD1B0B"/>
    <w:rsid w:val="00DD4ED1"/>
    <w:rsid w:val="00DD5325"/>
    <w:rsid w:val="00DD6379"/>
    <w:rsid w:val="00DE0A26"/>
    <w:rsid w:val="00DE61C6"/>
    <w:rsid w:val="00DF0CA3"/>
    <w:rsid w:val="00DF1D23"/>
    <w:rsid w:val="00DF627D"/>
    <w:rsid w:val="00E004DE"/>
    <w:rsid w:val="00E02C5A"/>
    <w:rsid w:val="00E04607"/>
    <w:rsid w:val="00E04B58"/>
    <w:rsid w:val="00E06454"/>
    <w:rsid w:val="00E075CF"/>
    <w:rsid w:val="00E1326C"/>
    <w:rsid w:val="00E137E0"/>
    <w:rsid w:val="00E16979"/>
    <w:rsid w:val="00E17D42"/>
    <w:rsid w:val="00E233CE"/>
    <w:rsid w:val="00E254BA"/>
    <w:rsid w:val="00E25E69"/>
    <w:rsid w:val="00E26237"/>
    <w:rsid w:val="00E26A26"/>
    <w:rsid w:val="00E30655"/>
    <w:rsid w:val="00E31E7E"/>
    <w:rsid w:val="00E3645F"/>
    <w:rsid w:val="00E369F2"/>
    <w:rsid w:val="00E43D42"/>
    <w:rsid w:val="00E531A7"/>
    <w:rsid w:val="00E53585"/>
    <w:rsid w:val="00E53F5A"/>
    <w:rsid w:val="00E627F0"/>
    <w:rsid w:val="00E63F3B"/>
    <w:rsid w:val="00E64CA4"/>
    <w:rsid w:val="00E65F2B"/>
    <w:rsid w:val="00E70DF0"/>
    <w:rsid w:val="00E72344"/>
    <w:rsid w:val="00E74EDE"/>
    <w:rsid w:val="00E8157D"/>
    <w:rsid w:val="00E86E3A"/>
    <w:rsid w:val="00E9235D"/>
    <w:rsid w:val="00E96F8C"/>
    <w:rsid w:val="00EA045E"/>
    <w:rsid w:val="00EA3C32"/>
    <w:rsid w:val="00EA5768"/>
    <w:rsid w:val="00EA5A48"/>
    <w:rsid w:val="00EB0845"/>
    <w:rsid w:val="00EB1D29"/>
    <w:rsid w:val="00EB64DA"/>
    <w:rsid w:val="00EC047B"/>
    <w:rsid w:val="00EC7B1C"/>
    <w:rsid w:val="00ED0FDC"/>
    <w:rsid w:val="00ED443A"/>
    <w:rsid w:val="00ED59BF"/>
    <w:rsid w:val="00ED77D0"/>
    <w:rsid w:val="00EE36A0"/>
    <w:rsid w:val="00EE6205"/>
    <w:rsid w:val="00EE640B"/>
    <w:rsid w:val="00EF255F"/>
    <w:rsid w:val="00EF4F0E"/>
    <w:rsid w:val="00F02A8C"/>
    <w:rsid w:val="00F02AC0"/>
    <w:rsid w:val="00F05E4F"/>
    <w:rsid w:val="00F1524B"/>
    <w:rsid w:val="00F323BE"/>
    <w:rsid w:val="00F34CE4"/>
    <w:rsid w:val="00F36240"/>
    <w:rsid w:val="00F36A0B"/>
    <w:rsid w:val="00F4015D"/>
    <w:rsid w:val="00F42262"/>
    <w:rsid w:val="00F44DDF"/>
    <w:rsid w:val="00F465C2"/>
    <w:rsid w:val="00F4661F"/>
    <w:rsid w:val="00F53907"/>
    <w:rsid w:val="00F57EE0"/>
    <w:rsid w:val="00F627CB"/>
    <w:rsid w:val="00F70129"/>
    <w:rsid w:val="00F817E0"/>
    <w:rsid w:val="00F83AED"/>
    <w:rsid w:val="00F90CCD"/>
    <w:rsid w:val="00F95800"/>
    <w:rsid w:val="00FA50C2"/>
    <w:rsid w:val="00FA6307"/>
    <w:rsid w:val="00FB0CC8"/>
    <w:rsid w:val="00FB522D"/>
    <w:rsid w:val="00FB7A11"/>
    <w:rsid w:val="00FC05DC"/>
    <w:rsid w:val="00FC14EC"/>
    <w:rsid w:val="00FC7B8E"/>
    <w:rsid w:val="00FD0857"/>
    <w:rsid w:val="00FD1840"/>
    <w:rsid w:val="00FD1946"/>
    <w:rsid w:val="00FD20C1"/>
    <w:rsid w:val="00FD2971"/>
    <w:rsid w:val="00FD648B"/>
    <w:rsid w:val="00FD68C5"/>
    <w:rsid w:val="00FE5D3C"/>
    <w:rsid w:val="00FF5CE7"/>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65537"/>
    <o:shapelayout v:ext="edit">
      <o:idmap v:ext="edit" data="1"/>
    </o:shapelayout>
  </w:shapeDefaults>
  <w:decimalSymbol w:val=","/>
  <w:listSeparator w:val=";"/>
  <w14:docId w14:val="22E8143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A6307"/>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A6307"/>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A6307"/>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FA6307"/>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A6307"/>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A630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A630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A630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FA630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A6307"/>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FA6307"/>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FA6307"/>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FA6307"/>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FA6307"/>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A6307"/>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A6307"/>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A6307"/>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FA6307"/>
    <w:rPr>
      <w:rFonts w:asciiTheme="majorHAnsi" w:eastAsiaTheme="majorEastAsia" w:hAnsiTheme="majorHAnsi" w:cstheme="majorBidi"/>
      <w:i/>
      <w:iCs/>
      <w:color w:val="404040" w:themeColor="text1" w:themeTint="BF"/>
      <w:sz w:val="20"/>
      <w:szCs w:val="20"/>
    </w:rPr>
  </w:style>
  <w:style w:type="paragraph" w:styleId="Sprechblasentext">
    <w:name w:val="Balloon Text"/>
    <w:basedOn w:val="Standard"/>
    <w:link w:val="SprechblasentextZchn"/>
    <w:uiPriority w:val="99"/>
    <w:semiHidden/>
    <w:unhideWhenUsed/>
    <w:rsid w:val="00FA630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A6307"/>
    <w:rPr>
      <w:rFonts w:ascii="Tahoma" w:hAnsi="Tahoma" w:cs="Tahoma"/>
      <w:sz w:val="16"/>
      <w:szCs w:val="16"/>
    </w:rPr>
  </w:style>
  <w:style w:type="paragraph" w:styleId="Kopfzeile">
    <w:name w:val="header"/>
    <w:basedOn w:val="Standard"/>
    <w:link w:val="KopfzeileZchn"/>
    <w:uiPriority w:val="99"/>
    <w:unhideWhenUsed/>
    <w:rsid w:val="00F465C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465C2"/>
  </w:style>
  <w:style w:type="paragraph" w:styleId="Fuzeile">
    <w:name w:val="footer"/>
    <w:basedOn w:val="Standard"/>
    <w:link w:val="FuzeileZchn"/>
    <w:uiPriority w:val="99"/>
    <w:unhideWhenUsed/>
    <w:rsid w:val="00F465C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465C2"/>
  </w:style>
  <w:style w:type="paragraph" w:styleId="Verzeichnis1">
    <w:name w:val="toc 1"/>
    <w:basedOn w:val="Standard"/>
    <w:next w:val="Standard"/>
    <w:autoRedefine/>
    <w:uiPriority w:val="39"/>
    <w:unhideWhenUsed/>
    <w:rsid w:val="00F465C2"/>
    <w:pPr>
      <w:spacing w:after="100"/>
    </w:pPr>
  </w:style>
  <w:style w:type="paragraph" w:styleId="Verzeichnis2">
    <w:name w:val="toc 2"/>
    <w:basedOn w:val="Standard"/>
    <w:next w:val="Standard"/>
    <w:autoRedefine/>
    <w:uiPriority w:val="39"/>
    <w:unhideWhenUsed/>
    <w:rsid w:val="00F465C2"/>
    <w:pPr>
      <w:spacing w:after="100"/>
      <w:ind w:left="220"/>
    </w:pPr>
  </w:style>
  <w:style w:type="character" w:styleId="Hyperlink">
    <w:name w:val="Hyperlink"/>
    <w:basedOn w:val="Absatz-Standardschriftart"/>
    <w:uiPriority w:val="99"/>
    <w:unhideWhenUsed/>
    <w:rsid w:val="00F465C2"/>
    <w:rPr>
      <w:color w:val="0000FF" w:themeColor="hyperlink"/>
      <w:u w:val="single"/>
    </w:rPr>
  </w:style>
  <w:style w:type="paragraph" w:styleId="Listenabsatz">
    <w:name w:val="List Paragraph"/>
    <w:basedOn w:val="Standard"/>
    <w:uiPriority w:val="34"/>
    <w:qFormat/>
    <w:rsid w:val="0017570C"/>
    <w:pPr>
      <w:ind w:left="720"/>
      <w:contextualSpacing/>
    </w:pPr>
  </w:style>
  <w:style w:type="character" w:styleId="NichtaufgelsteErwhnung">
    <w:name w:val="Unresolved Mention"/>
    <w:basedOn w:val="Absatz-Standardschriftart"/>
    <w:uiPriority w:val="99"/>
    <w:semiHidden/>
    <w:unhideWhenUsed/>
    <w:rsid w:val="006C3129"/>
    <w:rPr>
      <w:color w:val="605E5C"/>
      <w:shd w:val="clear" w:color="auto" w:fill="E1DFDD"/>
    </w:rPr>
  </w:style>
  <w:style w:type="table" w:styleId="Tabellenraster">
    <w:name w:val="Table Grid"/>
    <w:basedOn w:val="NormaleTabelle"/>
    <w:uiPriority w:val="59"/>
    <w:rsid w:val="00227F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3">
    <w:name w:val="toc 3"/>
    <w:basedOn w:val="Standard"/>
    <w:next w:val="Standard"/>
    <w:autoRedefine/>
    <w:uiPriority w:val="39"/>
    <w:unhideWhenUsed/>
    <w:rsid w:val="00352BD8"/>
    <w:pPr>
      <w:spacing w:after="100"/>
      <w:ind w:left="440"/>
    </w:pPr>
  </w:style>
  <w:style w:type="paragraph" w:styleId="Verzeichnis4">
    <w:name w:val="toc 4"/>
    <w:basedOn w:val="Standard"/>
    <w:next w:val="Standard"/>
    <w:autoRedefine/>
    <w:uiPriority w:val="39"/>
    <w:unhideWhenUsed/>
    <w:rsid w:val="00352BD8"/>
    <w:pPr>
      <w:spacing w:after="100"/>
      <w:ind w:left="660"/>
    </w:pPr>
  </w:style>
  <w:style w:type="character" w:styleId="BesuchterLink">
    <w:name w:val="FollowedHyperlink"/>
    <w:basedOn w:val="Absatz-Standardschriftart"/>
    <w:uiPriority w:val="99"/>
    <w:semiHidden/>
    <w:unhideWhenUsed/>
    <w:rsid w:val="00E233C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08760">
      <w:bodyDiv w:val="1"/>
      <w:marLeft w:val="0"/>
      <w:marRight w:val="0"/>
      <w:marTop w:val="0"/>
      <w:marBottom w:val="0"/>
      <w:divBdr>
        <w:top w:val="none" w:sz="0" w:space="0" w:color="auto"/>
        <w:left w:val="none" w:sz="0" w:space="0" w:color="auto"/>
        <w:bottom w:val="none" w:sz="0" w:space="0" w:color="auto"/>
        <w:right w:val="none" w:sz="0" w:space="0" w:color="auto"/>
      </w:divBdr>
    </w:div>
    <w:div w:id="446125197">
      <w:bodyDiv w:val="1"/>
      <w:marLeft w:val="0"/>
      <w:marRight w:val="0"/>
      <w:marTop w:val="0"/>
      <w:marBottom w:val="0"/>
      <w:divBdr>
        <w:top w:val="none" w:sz="0" w:space="0" w:color="auto"/>
        <w:left w:val="none" w:sz="0" w:space="0" w:color="auto"/>
        <w:bottom w:val="none" w:sz="0" w:space="0" w:color="auto"/>
        <w:right w:val="none" w:sz="0" w:space="0" w:color="auto"/>
      </w:divBdr>
    </w:div>
    <w:div w:id="619802018">
      <w:bodyDiv w:val="1"/>
      <w:marLeft w:val="0"/>
      <w:marRight w:val="0"/>
      <w:marTop w:val="0"/>
      <w:marBottom w:val="0"/>
      <w:divBdr>
        <w:top w:val="none" w:sz="0" w:space="0" w:color="auto"/>
        <w:left w:val="none" w:sz="0" w:space="0" w:color="auto"/>
        <w:bottom w:val="none" w:sz="0" w:space="0" w:color="auto"/>
        <w:right w:val="none" w:sz="0" w:space="0" w:color="auto"/>
      </w:divBdr>
    </w:div>
    <w:div w:id="658577339">
      <w:bodyDiv w:val="1"/>
      <w:marLeft w:val="0"/>
      <w:marRight w:val="0"/>
      <w:marTop w:val="0"/>
      <w:marBottom w:val="0"/>
      <w:divBdr>
        <w:top w:val="none" w:sz="0" w:space="0" w:color="auto"/>
        <w:left w:val="none" w:sz="0" w:space="0" w:color="auto"/>
        <w:bottom w:val="none" w:sz="0" w:space="0" w:color="auto"/>
        <w:right w:val="none" w:sz="0" w:space="0" w:color="auto"/>
      </w:divBdr>
    </w:div>
    <w:div w:id="661467646">
      <w:bodyDiv w:val="1"/>
      <w:marLeft w:val="0"/>
      <w:marRight w:val="0"/>
      <w:marTop w:val="0"/>
      <w:marBottom w:val="0"/>
      <w:divBdr>
        <w:top w:val="none" w:sz="0" w:space="0" w:color="auto"/>
        <w:left w:val="none" w:sz="0" w:space="0" w:color="auto"/>
        <w:bottom w:val="none" w:sz="0" w:space="0" w:color="auto"/>
        <w:right w:val="none" w:sz="0" w:space="0" w:color="auto"/>
      </w:divBdr>
    </w:div>
    <w:div w:id="950089812">
      <w:bodyDiv w:val="1"/>
      <w:marLeft w:val="0"/>
      <w:marRight w:val="0"/>
      <w:marTop w:val="0"/>
      <w:marBottom w:val="0"/>
      <w:divBdr>
        <w:top w:val="none" w:sz="0" w:space="0" w:color="auto"/>
        <w:left w:val="none" w:sz="0" w:space="0" w:color="auto"/>
        <w:bottom w:val="none" w:sz="0" w:space="0" w:color="auto"/>
        <w:right w:val="none" w:sz="0" w:space="0" w:color="auto"/>
      </w:divBdr>
    </w:div>
    <w:div w:id="966736927">
      <w:bodyDiv w:val="1"/>
      <w:marLeft w:val="0"/>
      <w:marRight w:val="0"/>
      <w:marTop w:val="0"/>
      <w:marBottom w:val="0"/>
      <w:divBdr>
        <w:top w:val="none" w:sz="0" w:space="0" w:color="auto"/>
        <w:left w:val="none" w:sz="0" w:space="0" w:color="auto"/>
        <w:bottom w:val="none" w:sz="0" w:space="0" w:color="auto"/>
        <w:right w:val="none" w:sz="0" w:space="0" w:color="auto"/>
      </w:divBdr>
    </w:div>
    <w:div w:id="1097597369">
      <w:bodyDiv w:val="1"/>
      <w:marLeft w:val="0"/>
      <w:marRight w:val="0"/>
      <w:marTop w:val="0"/>
      <w:marBottom w:val="0"/>
      <w:divBdr>
        <w:top w:val="none" w:sz="0" w:space="0" w:color="auto"/>
        <w:left w:val="none" w:sz="0" w:space="0" w:color="auto"/>
        <w:bottom w:val="none" w:sz="0" w:space="0" w:color="auto"/>
        <w:right w:val="none" w:sz="0" w:space="0" w:color="auto"/>
      </w:divBdr>
    </w:div>
    <w:div w:id="1312253660">
      <w:bodyDiv w:val="1"/>
      <w:marLeft w:val="0"/>
      <w:marRight w:val="0"/>
      <w:marTop w:val="0"/>
      <w:marBottom w:val="0"/>
      <w:divBdr>
        <w:top w:val="none" w:sz="0" w:space="0" w:color="auto"/>
        <w:left w:val="none" w:sz="0" w:space="0" w:color="auto"/>
        <w:bottom w:val="none" w:sz="0" w:space="0" w:color="auto"/>
        <w:right w:val="none" w:sz="0" w:space="0" w:color="auto"/>
      </w:divBdr>
    </w:div>
    <w:div w:id="1408114433">
      <w:bodyDiv w:val="1"/>
      <w:marLeft w:val="0"/>
      <w:marRight w:val="0"/>
      <w:marTop w:val="0"/>
      <w:marBottom w:val="0"/>
      <w:divBdr>
        <w:top w:val="none" w:sz="0" w:space="0" w:color="auto"/>
        <w:left w:val="none" w:sz="0" w:space="0" w:color="auto"/>
        <w:bottom w:val="none" w:sz="0" w:space="0" w:color="auto"/>
        <w:right w:val="none" w:sz="0" w:space="0" w:color="auto"/>
      </w:divBdr>
    </w:div>
    <w:div w:id="1859466697">
      <w:bodyDiv w:val="1"/>
      <w:marLeft w:val="0"/>
      <w:marRight w:val="0"/>
      <w:marTop w:val="0"/>
      <w:marBottom w:val="0"/>
      <w:divBdr>
        <w:top w:val="none" w:sz="0" w:space="0" w:color="auto"/>
        <w:left w:val="none" w:sz="0" w:space="0" w:color="auto"/>
        <w:bottom w:val="none" w:sz="0" w:space="0" w:color="auto"/>
        <w:right w:val="none" w:sz="0" w:space="0" w:color="auto"/>
      </w:divBdr>
      <w:divsChild>
        <w:div w:id="1691564359">
          <w:marLeft w:val="0"/>
          <w:marRight w:val="0"/>
          <w:marTop w:val="0"/>
          <w:marBottom w:val="0"/>
          <w:divBdr>
            <w:top w:val="none" w:sz="0" w:space="0" w:color="auto"/>
            <w:left w:val="none" w:sz="0" w:space="0" w:color="auto"/>
            <w:bottom w:val="none" w:sz="0" w:space="0" w:color="auto"/>
            <w:right w:val="none" w:sz="0" w:space="0" w:color="auto"/>
          </w:divBdr>
        </w:div>
        <w:div w:id="2022319663">
          <w:marLeft w:val="0"/>
          <w:marRight w:val="0"/>
          <w:marTop w:val="0"/>
          <w:marBottom w:val="0"/>
          <w:divBdr>
            <w:top w:val="none" w:sz="0" w:space="0" w:color="auto"/>
            <w:left w:val="none" w:sz="0" w:space="0" w:color="auto"/>
            <w:bottom w:val="none" w:sz="0" w:space="0" w:color="auto"/>
            <w:right w:val="none" w:sz="0" w:space="0" w:color="auto"/>
          </w:divBdr>
        </w:div>
      </w:divsChild>
    </w:div>
    <w:div w:id="1955139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89.png"/><Relationship Id="rId21" Type="http://schemas.openxmlformats.org/officeDocument/2006/relationships/image" Target="media/image4.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hyperlink" Target="file:///\\localhost\NETLOGON" TargetMode="External"/><Relationship Id="rId68" Type="http://schemas.openxmlformats.org/officeDocument/2006/relationships/image" Target="media/image43.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4.png"/><Relationship Id="rId16" Type="http://schemas.openxmlformats.org/officeDocument/2006/relationships/hyperlink" Target="https://docs.microsoft.com/de-de/windows-server/identity/ad-ds/deploy/ad-ds-deployment" TargetMode="External"/><Relationship Id="rId107" Type="http://schemas.openxmlformats.org/officeDocument/2006/relationships/image" Target="media/image79.png"/><Relationship Id="rId11" Type="http://schemas.openxmlformats.org/officeDocument/2006/relationships/image" Target="media/image1.png"/><Relationship Id="rId32" Type="http://schemas.openxmlformats.org/officeDocument/2006/relationships/hyperlink" Target="https://htlkrems3500-my.sharepoint.com/personal/f_schneider_htlkrems_at/Documents/Schule/SYTB/SYTB_Protokoll_3_DHCP_und_DNS.docx" TargetMode="External"/><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hyperlink" Target="https://docs.microsoft.com/en-us/windows/win32/wmisdk/wmi-start-page" TargetMode="External"/><Relationship Id="rId79" Type="http://schemas.openxmlformats.org/officeDocument/2006/relationships/image" Target="media/image53.png"/><Relationship Id="rId102" Type="http://schemas.openxmlformats.org/officeDocument/2006/relationships/image" Target="media/image74.png"/><Relationship Id="rId123"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5.png"/><Relationship Id="rId118" Type="http://schemas.openxmlformats.org/officeDocument/2006/relationships/image" Target="media/image90.png"/><Relationship Id="rId80" Type="http://schemas.openxmlformats.org/officeDocument/2006/relationships/image" Target="media/image54.png"/><Relationship Id="rId85" Type="http://schemas.openxmlformats.org/officeDocument/2006/relationships/image" Target="media/image58.png"/><Relationship Id="rId12" Type="http://schemas.openxmlformats.org/officeDocument/2006/relationships/header" Target="header1.xml"/><Relationship Id="rId17" Type="http://schemas.openxmlformats.org/officeDocument/2006/relationships/hyperlink" Target="https://www.varonis.com/de/blog/active-directory-domain-services-ad-ds" TargetMode="External"/><Relationship Id="rId33" Type="http://schemas.openxmlformats.org/officeDocument/2006/relationships/hyperlink" Target="https://htlkrems3500-my.sharepoint.com/personal/f_schneider_htlkrems_at/Documents/Schule/SYTB/SYTB_Protokoll_4_DDNS.docx" TargetMode="External"/><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image" Target="media/image30.png"/><Relationship Id="rId70" Type="http://schemas.openxmlformats.org/officeDocument/2006/relationships/image" Target="media/image45.png"/><Relationship Id="rId75" Type="http://schemas.openxmlformats.org/officeDocument/2006/relationships/image" Target="media/image49.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25.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0.png"/><Relationship Id="rId81" Type="http://schemas.openxmlformats.org/officeDocument/2006/relationships/hyperlink" Target="https://administrator.de/forum/gpmc-reiter-status-nur-in-windows-server-2012-267426.html" TargetMode="External"/><Relationship Id="rId86" Type="http://schemas.openxmlformats.org/officeDocument/2006/relationships/image" Target="media/image5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5.png"/><Relationship Id="rId109" Type="http://schemas.openxmlformats.org/officeDocument/2006/relationships/image" Target="media/image81.png"/><Relationship Id="rId34" Type="http://schemas.openxmlformats.org/officeDocument/2006/relationships/hyperlink" Target="https://htlkrems3500-my.sharepoint.com/personal/f_schneider_htlkrems_at/Documents/Schule/SYTB/SYTB_Protokoll_5_Zonentransfer.docx"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0.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0.png"/><Relationship Id="rId110" Type="http://schemas.openxmlformats.org/officeDocument/2006/relationships/image" Target="media/image82.png"/><Relationship Id="rId115" Type="http://schemas.openxmlformats.org/officeDocument/2006/relationships/image" Target="media/image87.png"/><Relationship Id="rId61" Type="http://schemas.openxmlformats.org/officeDocument/2006/relationships/image" Target="media/image37.png"/><Relationship Id="rId82" Type="http://schemas.openxmlformats.org/officeDocument/2006/relationships/image" Target="media/image55.png"/><Relationship Id="rId19" Type="http://schemas.openxmlformats.org/officeDocument/2006/relationships/hyperlink" Target="https://www.it-zeugs.de/was-ist-active-directory.html" TargetMode="External"/><Relationship Id="rId14" Type="http://schemas.openxmlformats.org/officeDocument/2006/relationships/footer" Target="footer2.xml"/><Relationship Id="rId30" Type="http://schemas.openxmlformats.org/officeDocument/2006/relationships/hyperlink" Target="https://htlkrems3500.sharepoint.com/sites/2122-3AHIT-SYTB/Student%20Work/Working%20files/Schneider%20Felix%20Christian/Debian%20in%20VM%20installieren%20_%20Knottenbelt%20Exercise%203/SYTB_Protokoll_1_DebianServer.docx" TargetMode="External"/><Relationship Id="rId35" Type="http://schemas.openxmlformats.org/officeDocument/2006/relationships/hyperlink" Target="https://htlkrems3500-my.sharepoint.com/personal/f_schneider_htlkrems_at/Documents/Schule/SYTB/SYTB_Protokoll_6_ApacheWebserver.docx" TargetMode="External"/><Relationship Id="rId56" Type="http://schemas.openxmlformats.org/officeDocument/2006/relationships/image" Target="media/image32.png"/><Relationship Id="rId77" Type="http://schemas.openxmlformats.org/officeDocument/2006/relationships/image" Target="media/image51.png"/><Relationship Id="rId100" Type="http://schemas.openxmlformats.org/officeDocument/2006/relationships/image" Target="media/image73.png"/><Relationship Id="rId105" Type="http://schemas.openxmlformats.org/officeDocument/2006/relationships/image" Target="media/image77.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2.png"/><Relationship Id="rId67" Type="http://schemas.openxmlformats.org/officeDocument/2006/relationships/image" Target="media/image42.png"/><Relationship Id="rId116" Type="http://schemas.openxmlformats.org/officeDocument/2006/relationships/image" Target="media/image88.png"/><Relationship Id="rId20" Type="http://schemas.openxmlformats.org/officeDocument/2006/relationships/image" Target="media/image3.png"/><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3.png"/><Relationship Id="rId15" Type="http://schemas.openxmlformats.org/officeDocument/2006/relationships/hyperlink" Target="https://serverfault.com/questions/886655/difference-between-domain-domain-controller-and-active-directory" TargetMode="External"/><Relationship Id="rId36" Type="http://schemas.openxmlformats.org/officeDocument/2006/relationships/hyperlink" Target="https://htlkrems3500-my.sharepoint.com/personal/f_schneider_htlkrems_at/Documents/Schule/SYTB/SYTB_Protokoll_7_PXE-Boot.docx" TargetMode="External"/><Relationship Id="rId57" Type="http://schemas.openxmlformats.org/officeDocument/2006/relationships/image" Target="media/image33.png"/><Relationship Id="rId106" Type="http://schemas.openxmlformats.org/officeDocument/2006/relationships/image" Target="media/image78.png"/><Relationship Id="rId10" Type="http://schemas.openxmlformats.org/officeDocument/2006/relationships/endnotes" Target="endnotes.xml"/><Relationship Id="rId31" Type="http://schemas.openxmlformats.org/officeDocument/2006/relationships/hyperlink" Target="https://htlkrems3500-my.sharepoint.com/personal/f_schneider_htlkrems_at/Documents/Schule/SYTB/SYTB_Protokoll_2_DebianServer.docx" TargetMode="External"/><Relationship Id="rId52" Type="http://schemas.openxmlformats.org/officeDocument/2006/relationships/image" Target="media/image28.png"/><Relationship Id="rId73" Type="http://schemas.openxmlformats.org/officeDocument/2006/relationships/image" Target="media/image48.png"/><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hyperlink" Target="https://sourceforge.net/projects/xigmanas/files/" TargetMode="External"/><Relationship Id="rId122" Type="http://schemas.microsoft.com/office/2011/relationships/people" Target="people.xml"/></Relationships>
</file>

<file path=word/_rels/header2.xml.rels><?xml version="1.0" encoding="UTF-8" standalone="yes"?>
<Relationships xmlns="http://schemas.openxmlformats.org/package/2006/relationships"><Relationship Id="rId1" Type="http://schemas.openxmlformats.org/officeDocument/2006/relationships/image" Target="media/image92.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1F9DB50CE41697479CB0F5D1D81BE9E9" ma:contentTypeVersion="0" ma:contentTypeDescription="Ein neues Dokument erstellen." ma:contentTypeScope="" ma:versionID="556db5ee702f3f09c500799115529aef">
  <xsd:schema xmlns:xsd="http://www.w3.org/2001/XMLSchema" xmlns:xs="http://www.w3.org/2001/XMLSchema" xmlns:p="http://schemas.microsoft.com/office/2006/metadata/properties" targetNamespace="http://schemas.microsoft.com/office/2006/metadata/properties" ma:root="true" ma:fieldsID="8c96a1500b55a331f0d0926ba64a978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1D656C2-3638-4011-AE7B-E7A382AFBD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168DA10-8077-4E9D-81EB-E54A7FD7805D}">
  <ds:schemaRefs>
    <ds:schemaRef ds:uri="http://schemas.openxmlformats.org/officeDocument/2006/bibliography"/>
  </ds:schemaRefs>
</ds:datastoreItem>
</file>

<file path=customXml/itemProps3.xml><?xml version="1.0" encoding="utf-8"?>
<ds:datastoreItem xmlns:ds="http://schemas.openxmlformats.org/officeDocument/2006/customXml" ds:itemID="{FEACFCD4-0637-4E3A-B15D-0FBED9FB96BC}">
  <ds:schemaRefs>
    <ds:schemaRef ds:uri="http://schemas.microsoft.com/sharepoint/v3/contenttype/forms"/>
  </ds:schemaRefs>
</ds:datastoreItem>
</file>

<file path=customXml/itemProps4.xml><?xml version="1.0" encoding="utf-8"?>
<ds:datastoreItem xmlns:ds="http://schemas.openxmlformats.org/officeDocument/2006/customXml" ds:itemID="{E3C5DC43-361C-4824-9FF6-0242BE0F6B4F}">
  <ds:schemaRefs>
    <ds:schemaRef ds:uri="http://purl.org/dc/terms/"/>
    <ds:schemaRef ds:uri="http://purl.org/dc/elements/1.1/"/>
    <ds:schemaRef ds:uri="http://schemas.microsoft.com/office/2006/metadata/properties"/>
    <ds:schemaRef ds:uri="http://schemas.microsoft.com/office/2006/documentManagement/types"/>
    <ds:schemaRef ds:uri="http://purl.org/dc/dcmitype/"/>
    <ds:schemaRef ds:uri="http://schemas.microsoft.com/office/infopath/2007/PartnerControls"/>
    <ds:schemaRef ds:uri="http://schemas.openxmlformats.org/package/2006/metadata/core-propertie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4850</Words>
  <Characters>30561</Characters>
  <Application>Microsoft Office Word</Application>
  <DocSecurity>0</DocSecurity>
  <Lines>254</Lines>
  <Paragraphs>70</Paragraphs>
  <ScaleCrop>false</ScaleCrop>
  <HeadingPairs>
    <vt:vector size="2" baseType="variant">
      <vt:variant>
        <vt:lpstr>Titel</vt:lpstr>
      </vt:variant>
      <vt:variant>
        <vt:i4>1</vt:i4>
      </vt:variant>
    </vt:vector>
  </HeadingPairs>
  <TitlesOfParts>
    <vt:vector size="1" baseType="lpstr">
      <vt:lpstr>SYTx_Protokoll_Vorlage</vt:lpstr>
    </vt:vector>
  </TitlesOfParts>
  <Manager/>
  <Company/>
  <LinksUpToDate>false</LinksUpToDate>
  <CharactersWithSpaces>35341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SYTx_Protokoll_Vorlage</dc:title>
  <dc:subject/>
  <dc:creator>Schneider Felix Christian</dc:creator>
  <cp:keywords/>
  <dc:description/>
  <cp:lastModifiedBy>Schneider Felix Christian</cp:lastModifiedBy>
  <cp:revision>668</cp:revision>
  <cp:lastPrinted>2022-06-22T11:23:00Z</cp:lastPrinted>
  <dcterms:created xsi:type="dcterms:W3CDTF">2022-03-03T11:32:00Z</dcterms:created>
  <dcterms:modified xsi:type="dcterms:W3CDTF">2022-06-22T11:24:00Z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0x0101001F9DB50CE41697479CB0F5D1D81BE9E9</vt:lpwstr>
  </property>
</Properties>
</file>